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Ex2.xml" ContentType="application/vnd.ms-office.chartex+xml"/>
  <Override PartName="/word/charts/style2.xml" ContentType="application/vnd.ms-office.chartstyle+xml"/>
  <Override PartName="/word/charts/colors2.xml" ContentType="application/vnd.ms-office.chartcolorstyle+xml"/>
  <Override PartName="/word/charts/chart1.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Ex3.xml" ContentType="application/vnd.ms-office.chartex+xml"/>
  <Override PartName="/word/charts/style4.xml" ContentType="application/vnd.ms-office.chartstyle+xml"/>
  <Override PartName="/word/charts/colors4.xml" ContentType="application/vnd.ms-office.chartcolorstyle+xml"/>
  <Override PartName="/word/charts/chart2.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FF0588" w14:textId="14BDB1AD" w:rsidR="00EF6523" w:rsidRDefault="00A93FEA" w:rsidP="00EF6523">
      <w:pPr>
        <w:jc w:val="center"/>
        <w:rPr>
          <w:b/>
          <w:bCs/>
        </w:rPr>
      </w:pPr>
      <w:r>
        <w:rPr>
          <w:b/>
          <w:bCs/>
        </w:rPr>
        <w:t>Team 5:</w:t>
      </w:r>
      <w:r w:rsidR="00EF6523">
        <w:rPr>
          <w:b/>
          <w:bCs/>
        </w:rPr>
        <w:t xml:space="preserve"> </w:t>
      </w:r>
      <w:r w:rsidR="00EF6523" w:rsidRPr="00EF6523">
        <w:rPr>
          <w:b/>
          <w:bCs/>
        </w:rPr>
        <w:t>U.S. Crude Oil and Natural Gas</w:t>
      </w:r>
      <w:r w:rsidR="00EF6523">
        <w:rPr>
          <w:b/>
          <w:bCs/>
        </w:rPr>
        <w:t xml:space="preserve"> Price </w:t>
      </w:r>
      <w:r w:rsidR="000B76C5">
        <w:rPr>
          <w:b/>
          <w:bCs/>
        </w:rPr>
        <w:t>and</w:t>
      </w:r>
      <w:r w:rsidR="00EF6523">
        <w:rPr>
          <w:b/>
          <w:bCs/>
        </w:rPr>
        <w:t xml:space="preserve"> </w:t>
      </w:r>
      <w:r w:rsidR="00EF6523" w:rsidRPr="00EF6523">
        <w:rPr>
          <w:b/>
          <w:bCs/>
        </w:rPr>
        <w:t>Rotary Rigs in Operation</w:t>
      </w:r>
      <w:r w:rsidR="000B76C5">
        <w:rPr>
          <w:b/>
          <w:bCs/>
        </w:rPr>
        <w:t xml:space="preserve"> Analysis</w:t>
      </w:r>
    </w:p>
    <w:p w14:paraId="5FE4DC6F" w14:textId="29A1E836" w:rsidR="00EF6523" w:rsidRDefault="00FF1CB7" w:rsidP="00EF6523">
      <w:pPr>
        <w:jc w:val="center"/>
      </w:pPr>
      <w:r>
        <w:t xml:space="preserve">UH SPE Machine Learning Bootcamp First Project: </w:t>
      </w:r>
      <w:r w:rsidR="00EF6523" w:rsidRPr="00EF6523">
        <w:t>Linear Problem and Linear Classification</w:t>
      </w:r>
    </w:p>
    <w:p w14:paraId="75F1D10F" w14:textId="5C133B9B" w:rsidR="00B92E8E" w:rsidRDefault="00B92E8E" w:rsidP="00ED4B2A">
      <w:pPr>
        <w:ind w:firstLine="360"/>
        <w:pPrChange w:id="0" w:author="Dung Nguyen" w:date="2020-08-02T16:28:00Z">
          <w:pPr/>
        </w:pPrChange>
      </w:pPr>
      <w:r>
        <w:t xml:space="preserve">Dung Nguyen, </w:t>
      </w:r>
      <w:r w:rsidR="00D66DAF">
        <w:t>Xu Yang</w:t>
      </w:r>
      <w:r w:rsidR="00E0370D">
        <w:t xml:space="preserve">, </w:t>
      </w:r>
      <w:r w:rsidR="00E0370D" w:rsidRPr="00E0370D">
        <w:t>Charles White</w:t>
      </w:r>
      <w:r w:rsidR="00E0370D">
        <w:t xml:space="preserve">, </w:t>
      </w:r>
      <w:r w:rsidR="00E0370D" w:rsidRPr="00E0370D">
        <w:t>Jose Benavides</w:t>
      </w:r>
    </w:p>
    <w:p w14:paraId="6FA16F54" w14:textId="4CC4AAFF" w:rsidR="00405A6E" w:rsidDel="003875AA" w:rsidRDefault="00405A6E" w:rsidP="00EF6523">
      <w:pPr>
        <w:rPr>
          <w:del w:id="1" w:author="Yang, Xu" w:date="2020-08-02T16:00:00Z"/>
        </w:rPr>
      </w:pPr>
      <w:del w:id="2" w:author="Yang, Xu" w:date="2020-08-02T16:00:00Z">
        <w:r w:rsidDel="003875AA">
          <w:delText>Abstract</w:delText>
        </w:r>
      </w:del>
    </w:p>
    <w:p w14:paraId="3DDD7513" w14:textId="0FB3879D" w:rsidR="00113A35" w:rsidRPr="003875AA" w:rsidRDefault="00113A35" w:rsidP="00113A35">
      <w:pPr>
        <w:pStyle w:val="ListParagraph"/>
        <w:numPr>
          <w:ilvl w:val="0"/>
          <w:numId w:val="1"/>
        </w:numPr>
        <w:rPr>
          <w:b/>
          <w:bCs/>
          <w:sz w:val="32"/>
          <w:szCs w:val="32"/>
          <w:rPrChange w:id="3" w:author="Yang, Xu" w:date="2020-08-02T16:01:00Z">
            <w:rPr/>
          </w:rPrChange>
        </w:rPr>
      </w:pPr>
      <w:del w:id="4" w:author="Yang, Xu" w:date="2020-08-02T16:00:00Z">
        <w:r w:rsidRPr="003875AA" w:rsidDel="003875AA">
          <w:rPr>
            <w:b/>
            <w:bCs/>
            <w:sz w:val="32"/>
            <w:szCs w:val="32"/>
            <w:rPrChange w:id="5" w:author="Yang, Xu" w:date="2020-08-02T16:01:00Z">
              <w:rPr/>
            </w:rPrChange>
          </w:rPr>
          <w:delText xml:space="preserve">Problem </w:delText>
        </w:r>
      </w:del>
      <w:ins w:id="6" w:author="Yang, Xu" w:date="2020-08-02T16:00:00Z">
        <w:r w:rsidR="003875AA" w:rsidRPr="003875AA">
          <w:rPr>
            <w:b/>
            <w:bCs/>
            <w:sz w:val="32"/>
            <w:szCs w:val="32"/>
            <w:rPrChange w:id="7" w:author="Yang, Xu" w:date="2020-08-02T16:01:00Z">
              <w:rPr/>
            </w:rPrChange>
          </w:rPr>
          <w:t xml:space="preserve">Project </w:t>
        </w:r>
      </w:ins>
      <w:r w:rsidRPr="003875AA">
        <w:rPr>
          <w:b/>
          <w:bCs/>
          <w:sz w:val="32"/>
          <w:szCs w:val="32"/>
          <w:rPrChange w:id="8" w:author="Yang, Xu" w:date="2020-08-02T16:01:00Z">
            <w:rPr/>
          </w:rPrChange>
        </w:rPr>
        <w:t>Introduction:</w:t>
      </w:r>
    </w:p>
    <w:p w14:paraId="68F120F9" w14:textId="3DA9CC50" w:rsidR="00EF6523" w:rsidRDefault="00EF6523" w:rsidP="00113A35">
      <w:pPr>
        <w:ind w:left="360"/>
      </w:pPr>
      <w:commentRangeStart w:id="9"/>
      <w:r>
        <w:t>Rotary rig</w:t>
      </w:r>
      <w:r w:rsidR="00806C28">
        <w:t xml:space="preserve"> is an equipment commonly </w:t>
      </w:r>
      <w:r>
        <w:t xml:space="preserve">used </w:t>
      </w:r>
      <w:r w:rsidR="00806C28">
        <w:t>for</w:t>
      </w:r>
      <w:r>
        <w:t xml:space="preserve"> drill</w:t>
      </w:r>
      <w:r w:rsidR="00806C28">
        <w:t>ing purpose in most wells</w:t>
      </w:r>
      <w:r>
        <w:t xml:space="preserve">. </w:t>
      </w:r>
      <w:r w:rsidR="00DD5527">
        <w:t>A</w:t>
      </w:r>
      <w:r w:rsidR="00E2741F">
        <w:t>ccordingly, how many rotary rigs in operation can reflect how</w:t>
      </w:r>
      <w:r w:rsidR="00CE3DB4">
        <w:t xml:space="preserve"> much oil a company is </w:t>
      </w:r>
      <w:r w:rsidR="009141E6">
        <w:t>getting, which in turn affect</w:t>
      </w:r>
      <w:r w:rsidR="002B3D24">
        <w:t>s</w:t>
      </w:r>
      <w:r w:rsidR="009141E6">
        <w:t xml:space="preserve"> the </w:t>
      </w:r>
      <w:r w:rsidR="00BF2F6D">
        <w:t xml:space="preserve">crude oil price. </w:t>
      </w:r>
      <w:r w:rsidR="00EF0456">
        <w:t>Th</w:t>
      </w:r>
      <w:r w:rsidR="00DD4B0F">
        <w:t>e information on this relationship</w:t>
      </w:r>
      <w:r w:rsidR="00851539">
        <w:t>, if obtained,</w:t>
      </w:r>
      <w:r w:rsidR="004322F1">
        <w:t xml:space="preserve"> can be combined with </w:t>
      </w:r>
      <w:r w:rsidR="00193088">
        <w:t xml:space="preserve">the </w:t>
      </w:r>
      <w:r w:rsidR="000776AB" w:rsidRPr="000776AB">
        <w:t>cost and revenue</w:t>
      </w:r>
      <w:r w:rsidR="000776AB">
        <w:t xml:space="preserve"> </w:t>
      </w:r>
      <w:r w:rsidR="00851539">
        <w:t xml:space="preserve">analysis </w:t>
      </w:r>
      <w:r w:rsidR="00960FE4">
        <w:t xml:space="preserve">from the </w:t>
      </w:r>
      <w:r w:rsidR="00592613">
        <w:t xml:space="preserve">company’s </w:t>
      </w:r>
      <w:r w:rsidR="00960FE4">
        <w:t xml:space="preserve">sales department to </w:t>
      </w:r>
      <w:r w:rsidR="00CD7973">
        <w:t>provide a</w:t>
      </w:r>
      <w:r w:rsidR="00342187">
        <w:t xml:space="preserve">n insight on how to increase </w:t>
      </w:r>
      <w:r w:rsidR="00592613">
        <w:t>its</w:t>
      </w:r>
      <w:r w:rsidR="00342187">
        <w:t xml:space="preserve"> profits.</w:t>
      </w:r>
      <w:commentRangeEnd w:id="9"/>
      <w:r w:rsidR="00342187">
        <w:rPr>
          <w:rStyle w:val="CommentReference"/>
        </w:rPr>
        <w:commentReference w:id="9"/>
      </w:r>
    </w:p>
    <w:p w14:paraId="360FEAE3" w14:textId="3A9FB611" w:rsidR="0019111C" w:rsidRDefault="0019111C" w:rsidP="0019111C">
      <w:pPr>
        <w:ind w:left="360"/>
      </w:pPr>
      <w:r>
        <w:t>The spot price will be analyzed to determine the rigs count, as it’s more commonly done by oil companies to determine the number of rotary rigs that should be in operation.</w:t>
      </w:r>
    </w:p>
    <w:p w14:paraId="24B5F2A3" w14:textId="2EA9B68E" w:rsidR="00113A35" w:rsidRPr="003875AA" w:rsidRDefault="00113A35" w:rsidP="00113A35">
      <w:pPr>
        <w:pStyle w:val="ListParagraph"/>
        <w:numPr>
          <w:ilvl w:val="0"/>
          <w:numId w:val="1"/>
        </w:numPr>
        <w:rPr>
          <w:b/>
          <w:bCs/>
          <w:sz w:val="32"/>
          <w:szCs w:val="32"/>
          <w:rPrChange w:id="10" w:author="Yang, Xu" w:date="2020-08-02T16:01:00Z">
            <w:rPr/>
          </w:rPrChange>
        </w:rPr>
      </w:pPr>
      <w:r w:rsidRPr="003875AA">
        <w:rPr>
          <w:b/>
          <w:bCs/>
          <w:sz w:val="32"/>
          <w:szCs w:val="32"/>
          <w:rPrChange w:id="11" w:author="Yang, Xu" w:date="2020-08-02T16:01:00Z">
            <w:rPr/>
          </w:rPrChange>
        </w:rPr>
        <w:t>Dataset</w:t>
      </w:r>
    </w:p>
    <w:p w14:paraId="73BC4CBC" w14:textId="06E762EE" w:rsidR="00113A35" w:rsidRDefault="00BE6481" w:rsidP="00113A35">
      <w:pPr>
        <w:ind w:left="360"/>
        <w:jc w:val="both"/>
      </w:pPr>
      <w:r>
        <w:t>In this report, two datasets will be obtained from</w:t>
      </w:r>
      <w:r w:rsidR="009D1677">
        <w:t xml:space="preserve"> </w:t>
      </w:r>
      <w:hyperlink r:id="rId8" w:history="1">
        <w:r w:rsidR="009D1677">
          <w:rPr>
            <w:rStyle w:val="Hyperlink"/>
          </w:rPr>
          <w:t>https://www.eia.gov/</w:t>
        </w:r>
      </w:hyperlink>
      <w:r>
        <w:t xml:space="preserve"> using the site’s provided API</w:t>
      </w:r>
      <w:r w:rsidR="004D3B9F">
        <w:t xml:space="preserve"> and </w:t>
      </w:r>
      <w:r w:rsidR="004271C2">
        <w:t xml:space="preserve">the </w:t>
      </w:r>
      <w:r w:rsidR="004D3B9F">
        <w:t>dataset’s ID</w:t>
      </w:r>
      <w:r w:rsidR="001C5CF4">
        <w:t>s</w:t>
      </w:r>
      <w:r w:rsidR="009D1677">
        <w:t>.</w:t>
      </w:r>
      <w:r w:rsidR="004271C2">
        <w:t xml:space="preserve"> The two specific datasets are: </w:t>
      </w:r>
      <w:r w:rsidR="009B3037">
        <w:t>“</w:t>
      </w:r>
      <w:r w:rsidR="00405143" w:rsidRPr="00405143">
        <w:t>U.S. Crude Oil and Natural Gas Rotary Rigs in Operation</w:t>
      </w:r>
      <w:r w:rsidR="009B3037">
        <w:t>”</w:t>
      </w:r>
      <w:r w:rsidR="00405143">
        <w:t xml:space="preserve"> and </w:t>
      </w:r>
      <w:r w:rsidR="009B3037">
        <w:t>“</w:t>
      </w:r>
      <w:r w:rsidR="00850D6F">
        <w:t>Spot Price of WIT.</w:t>
      </w:r>
      <w:r w:rsidR="009B3037">
        <w:t>”</w:t>
      </w:r>
      <w:r w:rsidR="00113A35">
        <w:t xml:space="preserve"> </w:t>
      </w:r>
    </w:p>
    <w:p w14:paraId="3D6DE7F3" w14:textId="4502D546" w:rsidR="00113A35" w:rsidRPr="003875AA" w:rsidRDefault="00113A35" w:rsidP="00113A35">
      <w:pPr>
        <w:pStyle w:val="ListParagraph"/>
        <w:numPr>
          <w:ilvl w:val="0"/>
          <w:numId w:val="1"/>
        </w:numPr>
        <w:rPr>
          <w:b/>
          <w:bCs/>
          <w:sz w:val="32"/>
          <w:szCs w:val="32"/>
          <w:rPrChange w:id="12" w:author="Yang, Xu" w:date="2020-08-02T16:01:00Z">
            <w:rPr/>
          </w:rPrChange>
        </w:rPr>
      </w:pPr>
      <w:r w:rsidRPr="003875AA">
        <w:rPr>
          <w:b/>
          <w:bCs/>
          <w:sz w:val="32"/>
          <w:szCs w:val="32"/>
          <w:rPrChange w:id="13" w:author="Yang, Xu" w:date="2020-08-02T16:01:00Z">
            <w:rPr/>
          </w:rPrChange>
        </w:rPr>
        <w:t xml:space="preserve">Features and </w:t>
      </w:r>
      <w:ins w:id="14" w:author="Yang, Xu" w:date="2020-08-02T16:03:00Z">
        <w:r w:rsidR="00E32A84">
          <w:rPr>
            <w:b/>
            <w:bCs/>
            <w:sz w:val="32"/>
            <w:szCs w:val="32"/>
          </w:rPr>
          <w:t>Pre-</w:t>
        </w:r>
      </w:ins>
      <w:r w:rsidRPr="003875AA">
        <w:rPr>
          <w:b/>
          <w:bCs/>
          <w:sz w:val="32"/>
          <w:szCs w:val="32"/>
          <w:rPrChange w:id="15" w:author="Yang, Xu" w:date="2020-08-02T16:01:00Z">
            <w:rPr/>
          </w:rPrChange>
        </w:rPr>
        <w:t xml:space="preserve">Processing: </w:t>
      </w:r>
    </w:p>
    <w:p w14:paraId="681D829F" w14:textId="0D6709DD" w:rsidR="0019111C" w:rsidRDefault="0019111C" w:rsidP="0019111C">
      <w:pPr>
        <w:pStyle w:val="ListParagraph"/>
        <w:numPr>
          <w:ilvl w:val="0"/>
          <w:numId w:val="2"/>
        </w:numPr>
      </w:pPr>
      <w:r>
        <w:t>Features</w:t>
      </w:r>
    </w:p>
    <w:p w14:paraId="05958ADF" w14:textId="08CE5C86" w:rsidR="00D3766C" w:rsidDel="00C41706" w:rsidRDefault="00D3766C">
      <w:pPr>
        <w:ind w:left="360"/>
        <w:jc w:val="center"/>
        <w:rPr>
          <w:del w:id="16" w:author="Yang, Xu" w:date="2020-08-02T16:02:00Z"/>
        </w:rPr>
        <w:pPrChange w:id="17" w:author="Yang, Xu" w:date="2020-08-02T16:00:00Z">
          <w:pPr>
            <w:ind w:left="360"/>
          </w:pPr>
        </w:pPrChange>
      </w:pPr>
      <w:commentRangeStart w:id="18"/>
      <w:r>
        <w:rPr>
          <w:noProof/>
        </w:rPr>
        <mc:AlternateContent>
          <mc:Choice Requires="cx1">
            <w:drawing>
              <wp:inline distT="0" distB="0" distL="0" distR="0" wp14:anchorId="0422A0D3" wp14:editId="7D2BF823">
                <wp:extent cx="2646680" cy="3726180"/>
                <wp:effectExtent l="0" t="0" r="1270" b="7620"/>
                <wp:docPr id="2" name="Chart 2">
                  <a:extLst xmlns:a="http://schemas.openxmlformats.org/drawingml/2006/main">
                    <a:ext uri="{FF2B5EF4-FFF2-40B4-BE49-F238E27FC236}">
                      <a16:creationId xmlns:a16="http://schemas.microsoft.com/office/drawing/2014/main" id="{0D8B013E-0567-4B8C-837F-CA04076B9CA2}"/>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
                  </a:graphicData>
                </a:graphic>
              </wp:inline>
            </w:drawing>
          </mc:Choice>
          <mc:Fallback>
            <w:drawing>
              <wp:inline distT="0" distB="0" distL="0" distR="0" wp14:anchorId="0422A0D3" wp14:editId="7D2BF823">
                <wp:extent cx="2646680" cy="3726180"/>
                <wp:effectExtent l="0" t="0" r="1270" b="7620"/>
                <wp:docPr id="2" name="Chart 2">
                  <a:extLst xmlns:a="http://schemas.openxmlformats.org/drawingml/2006/main">
                    <a:ext uri="{FF2B5EF4-FFF2-40B4-BE49-F238E27FC236}">
                      <a16:creationId xmlns:a16="http://schemas.microsoft.com/office/drawing/2014/main" id="{0D8B013E-0567-4B8C-837F-CA04076B9CA2}"/>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 name="Chart 2">
                          <a:extLst>
                            <a:ext uri="{FF2B5EF4-FFF2-40B4-BE49-F238E27FC236}">
                              <a16:creationId xmlns:a16="http://schemas.microsoft.com/office/drawing/2014/main" id="{0D8B013E-0567-4B8C-837F-CA04076B9CA2}"/>
                            </a:ext>
                          </a:extLst>
                        </pic:cNvPr>
                        <pic:cNvPicPr>
                          <a:picLocks noGrp="1" noRot="1" noChangeAspect="1" noMove="1" noResize="1" noEditPoints="1" noAdjustHandles="1" noChangeArrowheads="1" noChangeShapeType="1"/>
                        </pic:cNvPicPr>
                      </pic:nvPicPr>
                      <pic:blipFill>
                        <a:blip r:embed="rId10"/>
                        <a:stretch>
                          <a:fillRect/>
                        </a:stretch>
                      </pic:blipFill>
                      <pic:spPr>
                        <a:xfrm>
                          <a:off x="0" y="0"/>
                          <a:ext cx="2646680" cy="3726180"/>
                        </a:xfrm>
                        <a:prstGeom prst="rect">
                          <a:avLst/>
                        </a:prstGeom>
                      </pic:spPr>
                    </pic:pic>
                  </a:graphicData>
                </a:graphic>
              </wp:inline>
            </w:drawing>
          </mc:Fallback>
        </mc:AlternateContent>
      </w:r>
      <w:commentRangeEnd w:id="18"/>
      <w:r w:rsidR="00903F11">
        <w:rPr>
          <w:rStyle w:val="CommentReference"/>
        </w:rPr>
        <w:commentReference w:id="18"/>
      </w:r>
    </w:p>
    <w:p w14:paraId="3A21437C" w14:textId="4FE62FEB" w:rsidR="00D3766C" w:rsidRDefault="00D3766C">
      <w:pPr>
        <w:ind w:left="360"/>
        <w:jc w:val="center"/>
        <w:pPrChange w:id="19" w:author="Yang, Xu" w:date="2020-08-02T16:02:00Z">
          <w:pPr>
            <w:ind w:left="360"/>
          </w:pPr>
        </w:pPrChange>
      </w:pPr>
      <w:commentRangeStart w:id="20"/>
      <w:r>
        <w:rPr>
          <w:noProof/>
        </w:rPr>
        <mc:AlternateContent>
          <mc:Choice Requires="cx1">
            <w:drawing>
              <wp:inline distT="0" distB="0" distL="0" distR="0" wp14:anchorId="4CC939B7" wp14:editId="33EC7D42">
                <wp:extent cx="2842260" cy="3703320"/>
                <wp:effectExtent l="0" t="0" r="15240" b="11430"/>
                <wp:docPr id="3" name="Chart 3">
                  <a:extLst xmlns:a="http://schemas.openxmlformats.org/drawingml/2006/main">
                    <a:ext uri="{FF2B5EF4-FFF2-40B4-BE49-F238E27FC236}">
                      <a16:creationId xmlns:a16="http://schemas.microsoft.com/office/drawing/2014/main" id="{E2B9430D-4722-4013-BEDC-EF42705D99E5}"/>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1"/>
                  </a:graphicData>
                </a:graphic>
              </wp:inline>
            </w:drawing>
          </mc:Choice>
          <mc:Fallback>
            <w:drawing>
              <wp:inline distT="0" distB="0" distL="0" distR="0" wp14:anchorId="4CC939B7" wp14:editId="33EC7D42">
                <wp:extent cx="2842260" cy="3703320"/>
                <wp:effectExtent l="0" t="0" r="15240" b="11430"/>
                <wp:docPr id="3" name="Chart 3">
                  <a:extLst xmlns:a="http://schemas.openxmlformats.org/drawingml/2006/main">
                    <a:ext uri="{FF2B5EF4-FFF2-40B4-BE49-F238E27FC236}">
                      <a16:creationId xmlns:a16="http://schemas.microsoft.com/office/drawing/2014/main" id="{E2B9430D-4722-4013-BEDC-EF42705D99E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 name="Chart 3">
                          <a:extLst>
                            <a:ext uri="{FF2B5EF4-FFF2-40B4-BE49-F238E27FC236}">
                              <a16:creationId xmlns:a16="http://schemas.microsoft.com/office/drawing/2014/main" id="{E2B9430D-4722-4013-BEDC-EF42705D99E5}"/>
                            </a:ext>
                          </a:extLst>
                        </pic:cNvPr>
                        <pic:cNvPicPr>
                          <a:picLocks noGrp="1" noRot="1" noChangeAspect="1" noMove="1" noResize="1" noEditPoints="1" noAdjustHandles="1" noChangeArrowheads="1" noChangeShapeType="1"/>
                        </pic:cNvPicPr>
                      </pic:nvPicPr>
                      <pic:blipFill>
                        <a:blip r:embed="rId12"/>
                        <a:stretch>
                          <a:fillRect/>
                        </a:stretch>
                      </pic:blipFill>
                      <pic:spPr>
                        <a:xfrm>
                          <a:off x="0" y="0"/>
                          <a:ext cx="2842260" cy="3703320"/>
                        </a:xfrm>
                        <a:prstGeom prst="rect">
                          <a:avLst/>
                        </a:prstGeom>
                      </pic:spPr>
                    </pic:pic>
                  </a:graphicData>
                </a:graphic>
              </wp:inline>
            </w:drawing>
          </mc:Fallback>
        </mc:AlternateContent>
      </w:r>
      <w:commentRangeEnd w:id="20"/>
      <w:r w:rsidR="00903F11">
        <w:rPr>
          <w:rStyle w:val="CommentReference"/>
        </w:rPr>
        <w:commentReference w:id="20"/>
      </w:r>
      <w:bookmarkStart w:id="21" w:name="_GoBack"/>
      <w:bookmarkEnd w:id="21"/>
    </w:p>
    <w:p w14:paraId="7B8F9AA8" w14:textId="0C3AA9CD" w:rsidR="00D3766C" w:rsidRDefault="00D3766C" w:rsidP="00113A35">
      <w:pPr>
        <w:ind w:left="360"/>
      </w:pPr>
      <w:r>
        <w:rPr>
          <w:noProof/>
        </w:rPr>
        <w:lastRenderedPageBreak/>
        <w:drawing>
          <wp:inline distT="0" distB="0" distL="0" distR="0" wp14:anchorId="4190E1BC" wp14:editId="183FFC9D">
            <wp:extent cx="5943600" cy="3500120"/>
            <wp:effectExtent l="0" t="0" r="0" b="5080"/>
            <wp:docPr id="1" name="Chart 1">
              <a:extLst xmlns:a="http://schemas.openxmlformats.org/drawingml/2006/main">
                <a:ext uri="{FF2B5EF4-FFF2-40B4-BE49-F238E27FC236}">
                  <a16:creationId xmlns:a16="http://schemas.microsoft.com/office/drawing/2014/main" id="{66522CBD-421D-4AA9-9350-26A2580B98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B6398BE" w14:textId="443C5E4F" w:rsidR="00113A35" w:rsidRDefault="00113A35">
      <w:pPr>
        <w:ind w:left="360" w:firstLine="360"/>
        <w:pPrChange w:id="22" w:author="Yang, Xu" w:date="2020-08-02T16:02:00Z">
          <w:pPr>
            <w:ind w:left="360"/>
          </w:pPr>
        </w:pPrChange>
      </w:pPr>
      <w:r>
        <w:t>Due to the 2008 financial crisis</w:t>
      </w:r>
      <w:r w:rsidR="0019111C">
        <w:t xml:space="preserve"> that introduces various complex variables to the relationship between oil price and rigs count (as indicated by the above chart)</w:t>
      </w:r>
      <w:r>
        <w:t xml:space="preserve"> and the interests of </w:t>
      </w:r>
      <w:r w:rsidR="0019111C">
        <w:t>analyzing more</w:t>
      </w:r>
      <w:r w:rsidR="00AB7105">
        <w:t xml:space="preserve"> current,</w:t>
      </w:r>
      <w:r w:rsidR="0019111C">
        <w:t xml:space="preserve"> relevant data</w:t>
      </w:r>
      <w:ins w:id="23" w:author="Yang, Xu" w:date="2020-08-02T15:50:00Z">
        <w:r w:rsidR="00903F11">
          <w:t xml:space="preserve"> with more rig drilling efficiency being realized</w:t>
        </w:r>
      </w:ins>
      <w:r w:rsidR="0019111C">
        <w:t xml:space="preserve">, only the 2010-2020 time period’s data will be </w:t>
      </w:r>
      <w:del w:id="24" w:author="Yang, Xu" w:date="2020-08-02T16:02:00Z">
        <w:r w:rsidR="0019111C" w:rsidDel="00C41706">
          <w:delText>analyzed</w:delText>
        </w:r>
      </w:del>
      <w:ins w:id="25" w:author="Yang, Xu" w:date="2020-08-02T16:02:00Z">
        <w:r w:rsidR="00C41706">
          <w:t>selected</w:t>
        </w:r>
      </w:ins>
      <w:r w:rsidR="0019111C">
        <w:t>.</w:t>
      </w:r>
    </w:p>
    <w:p w14:paraId="0D750ADA" w14:textId="436999A3" w:rsidR="00D3766C" w:rsidRDefault="00D3766C">
      <w:pPr>
        <w:ind w:left="360"/>
        <w:jc w:val="center"/>
        <w:pPrChange w:id="26" w:author="Yang, Xu" w:date="2020-08-02T16:02:00Z">
          <w:pPr>
            <w:ind w:left="360"/>
          </w:pPr>
        </w:pPrChange>
      </w:pPr>
      <w:r>
        <w:rPr>
          <w:noProof/>
        </w:rPr>
        <mc:AlternateContent>
          <mc:Choice Requires="cx1">
            <w:drawing>
              <wp:inline distT="0" distB="0" distL="0" distR="0" wp14:anchorId="4537EB6A" wp14:editId="03354E42">
                <wp:extent cx="4560277" cy="2747596"/>
                <wp:effectExtent l="0" t="0" r="12065" b="15240"/>
                <wp:docPr id="4" name="Chart 4">
                  <a:extLst xmlns:a="http://schemas.openxmlformats.org/drawingml/2006/main">
                    <a:ext uri="{FF2B5EF4-FFF2-40B4-BE49-F238E27FC236}">
                      <a16:creationId xmlns:a16="http://schemas.microsoft.com/office/drawing/2014/main" id="{1719DD91-A5A3-49DF-8307-CCEB6C4A50F2}"/>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4"/>
                  </a:graphicData>
                </a:graphic>
              </wp:inline>
            </w:drawing>
          </mc:Choice>
          <mc:Fallback xmlns:w16="http://schemas.microsoft.com/office/word/2018/wordml" xmlns:w16cex="http://schemas.microsoft.com/office/word/2018/wordml/cex">
            <w:drawing>
              <wp:inline distT="0" distB="0" distL="0" distR="0" wp14:anchorId="4537EB6A" wp14:editId="03354E42">
                <wp:extent cx="4560277" cy="2747596"/>
                <wp:effectExtent l="0" t="0" r="12065" b="15240"/>
                <wp:docPr id="4" name="Chart 4">
                  <a:extLst xmlns:a="http://schemas.openxmlformats.org/drawingml/2006/main">
                    <a:ext uri="{FF2B5EF4-FFF2-40B4-BE49-F238E27FC236}">
                      <a16:creationId xmlns:a16="http://schemas.microsoft.com/office/drawing/2014/main" id="{1719DD91-A5A3-49DF-8307-CCEB6C4A50F2}"/>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 name="Chart 4">
                          <a:extLst>
                            <a:ext uri="{FF2B5EF4-FFF2-40B4-BE49-F238E27FC236}">
                              <a16:creationId xmlns:a16="http://schemas.microsoft.com/office/drawing/2014/main" id="{1719DD91-A5A3-49DF-8307-CCEB6C4A50F2}"/>
                            </a:ext>
                          </a:extLst>
                        </pic:cNvPr>
                        <pic:cNvPicPr>
                          <a:picLocks noGrp="1" noRot="1" noChangeAspect="1" noMove="1" noResize="1" noEditPoints="1" noAdjustHandles="1" noChangeArrowheads="1" noChangeShapeType="1"/>
                        </pic:cNvPicPr>
                      </pic:nvPicPr>
                      <pic:blipFill>
                        <a:blip r:embed="rId16"/>
                        <a:stretch>
                          <a:fillRect/>
                        </a:stretch>
                      </pic:blipFill>
                      <pic:spPr>
                        <a:xfrm>
                          <a:off x="0" y="0"/>
                          <a:ext cx="4559935" cy="2747010"/>
                        </a:xfrm>
                        <a:prstGeom prst="rect">
                          <a:avLst/>
                        </a:prstGeom>
                      </pic:spPr>
                    </pic:pic>
                  </a:graphicData>
                </a:graphic>
              </wp:inline>
            </w:drawing>
          </mc:Fallback>
        </mc:AlternateContent>
      </w:r>
    </w:p>
    <w:p w14:paraId="0B871545" w14:textId="619C00E5" w:rsidR="0019111C" w:rsidRDefault="0019111C" w:rsidP="00113A35">
      <w:pPr>
        <w:ind w:left="360"/>
        <w:rPr>
          <w:ins w:id="27" w:author="Dung Nguyen" w:date="2020-08-02T16:26:00Z"/>
        </w:rPr>
      </w:pPr>
      <w:r>
        <w:t>As indicated by the chart, there are two</w:t>
      </w:r>
      <w:r w:rsidR="00AB7105">
        <w:t xml:space="preserve"> significant</w:t>
      </w:r>
      <w:r>
        <w:t xml:space="preserve"> clusters of data</w:t>
      </w:r>
      <w:r w:rsidR="00835603">
        <w:t xml:space="preserve">: </w:t>
      </w:r>
      <w:r>
        <w:t>[</w:t>
      </w:r>
      <w:r w:rsidR="00AB7105">
        <w:t>348, 1116</w:t>
      </w:r>
      <w:r>
        <w:t>] and [</w:t>
      </w:r>
      <w:r w:rsidR="00AB7105">
        <w:t>1616, 1984</w:t>
      </w:r>
      <w:r>
        <w:t>].</w:t>
      </w:r>
      <w:ins w:id="28" w:author="Yang, Xu" w:date="2020-08-02T15:48:00Z">
        <w:r w:rsidR="00903F11">
          <w:t xml:space="preserve"> All subsequent analysis of this dataset would </w:t>
        </w:r>
      </w:ins>
      <w:ins w:id="29" w:author="Yang, Xu" w:date="2020-08-02T15:49:00Z">
        <w:r w:rsidR="00903F11">
          <w:t>be done by using a model for each cluster</w:t>
        </w:r>
      </w:ins>
      <w:ins w:id="30" w:author="Yang, Xu" w:date="2020-08-02T16:03:00Z">
        <w:r w:rsidR="00C41706">
          <w:t>, because there should be no significant importance to force these two clusters to correlate.</w:t>
        </w:r>
      </w:ins>
    </w:p>
    <w:p w14:paraId="38DB378B" w14:textId="77777777" w:rsidR="00F3623C" w:rsidRDefault="00F3623C" w:rsidP="00113A35">
      <w:pPr>
        <w:ind w:left="360"/>
      </w:pPr>
    </w:p>
    <w:p w14:paraId="18E10BAD" w14:textId="44C43A92" w:rsidR="0019111C" w:rsidRDefault="00E32A84" w:rsidP="0019111C">
      <w:pPr>
        <w:pStyle w:val="ListParagraph"/>
        <w:numPr>
          <w:ilvl w:val="0"/>
          <w:numId w:val="2"/>
        </w:numPr>
      </w:pPr>
      <w:ins w:id="31" w:author="Yang, Xu" w:date="2020-08-02T16:04:00Z">
        <w:r>
          <w:lastRenderedPageBreak/>
          <w:t>Pre-</w:t>
        </w:r>
      </w:ins>
      <w:r w:rsidR="0019111C">
        <w:t>Processing</w:t>
      </w:r>
    </w:p>
    <w:p w14:paraId="1DC2A045" w14:textId="0C91ABDC" w:rsidR="00EE1056" w:rsidRDefault="009F0051" w:rsidP="00835603">
      <w:pPr>
        <w:ind w:left="360"/>
        <w:rPr>
          <w:ins w:id="32" w:author="Yang, Xu" w:date="2020-08-02T16:05:00Z"/>
        </w:rPr>
      </w:pPr>
      <w:r>
        <w:t>First</w:t>
      </w:r>
      <w:r w:rsidR="007E2F5A">
        <w:t>,</w:t>
      </w:r>
      <w:r>
        <w:t xml:space="preserve"> </w:t>
      </w:r>
      <w:r w:rsidR="00B61C56">
        <w:t>T</w:t>
      </w:r>
      <w:r w:rsidR="001C5CF4">
        <w:t xml:space="preserve">he </w:t>
      </w:r>
      <w:r w:rsidR="00A74D63">
        <w:t>Spot Price and Rotary Rigs Count</w:t>
      </w:r>
      <w:r w:rsidR="007E2F5A">
        <w:t xml:space="preserve"> datasets</w:t>
      </w:r>
      <w:r w:rsidR="00A74D63">
        <w:t xml:space="preserve"> </w:t>
      </w:r>
      <w:r w:rsidR="00B85539">
        <w:t>are</w:t>
      </w:r>
      <w:r w:rsidR="00A74D63">
        <w:t xml:space="preserve"> </w:t>
      </w:r>
      <w:r w:rsidR="007E2F5A">
        <w:t>synchronized by shifting the time series to make them match</w:t>
      </w:r>
      <w:r>
        <w:t>.</w:t>
      </w:r>
      <w:ins w:id="33" w:author="Yang, Xu" w:date="2020-08-02T16:05:00Z">
        <w:r w:rsidR="00EE1056">
          <w:t xml:space="preserve"> Secondly, we sorted</w:t>
        </w:r>
      </w:ins>
      <w:ins w:id="34" w:author="Yang, Xu" w:date="2020-08-02T16:06:00Z">
        <w:r w:rsidR="00EE1056">
          <w:t xml:space="preserve"> the dataset according to the date from latest to oldest. This is necessary </w:t>
        </w:r>
        <w:proofErr w:type="gramStart"/>
        <w:r w:rsidR="00EE1056">
          <w:t>so as to</w:t>
        </w:r>
        <w:proofErr w:type="gramEnd"/>
        <w:r w:rsidR="00EE1056">
          <w:t xml:space="preserve"> make sure the access of data could be done with more confidence.</w:t>
        </w:r>
      </w:ins>
    </w:p>
    <w:p w14:paraId="2CF3ACFD" w14:textId="1DCA260A" w:rsidR="00B85539" w:rsidRDefault="00EE1056">
      <w:pPr>
        <w:ind w:left="360" w:firstLine="360"/>
        <w:pPrChange w:id="35" w:author="Yang, Xu" w:date="2020-08-02T16:06:00Z">
          <w:pPr>
            <w:ind w:left="360"/>
          </w:pPr>
        </w:pPrChange>
      </w:pPr>
      <w:ins w:id="36" w:author="Yang, Xu" w:date="2020-08-02T16:05:00Z">
        <w:r>
          <w:t xml:space="preserve">In addition, </w:t>
        </w:r>
      </w:ins>
      <w:del w:id="37" w:author="Yang, Xu" w:date="2020-08-02T16:05:00Z">
        <w:r w:rsidR="0019111C" w:rsidDel="00EE1056">
          <w:delText xml:space="preserve"> </w:delText>
        </w:r>
        <w:r w:rsidR="00A90770" w:rsidDel="00EE1056">
          <w:delText>In real life,</w:delText>
        </w:r>
      </w:del>
      <w:r w:rsidR="00A90770">
        <w:t xml:space="preserve"> </w:t>
      </w:r>
      <w:ins w:id="38" w:author="Yang, Xu" w:date="2020-08-02T16:06:00Z">
        <w:r>
          <w:t xml:space="preserve">in oil industry the </w:t>
        </w:r>
      </w:ins>
      <w:r w:rsidR="00A90770">
        <w:t xml:space="preserve">spot prices are often recorded 3 months late compared to the </w:t>
      </w:r>
      <w:r w:rsidR="008F7408">
        <w:t>rigs count</w:t>
      </w:r>
      <w:r w:rsidR="0019111C">
        <w:t>,</w:t>
      </w:r>
      <w:ins w:id="39" w:author="Yang, Xu" w:date="2020-08-02T16:04:00Z">
        <w:r>
          <w:t xml:space="preserve"> </w:t>
        </w:r>
        <w:proofErr w:type="gramStart"/>
        <w:r>
          <w:t>due to the fact that</w:t>
        </w:r>
        <w:proofErr w:type="gramEnd"/>
        <w:r>
          <w:t xml:space="preserve"> oil companies sign the contract quarterly. The real price should not reflect </w:t>
        </w:r>
      </w:ins>
      <w:ins w:id="40" w:author="Yang, Xu" w:date="2020-08-02T16:05:00Z">
        <w:r>
          <w:t xml:space="preserve">the actual rig count until next quarter agreement period. </w:t>
        </w:r>
      </w:ins>
      <w:del w:id="41" w:author="Yang, Xu" w:date="2020-08-02T16:05:00Z">
        <w:r w:rsidR="008F7408" w:rsidDel="00EE1056">
          <w:delText xml:space="preserve"> so</w:delText>
        </w:r>
      </w:del>
      <w:proofErr w:type="gramStart"/>
      <w:ins w:id="42" w:author="Yang, Xu" w:date="2020-08-02T16:05:00Z">
        <w:r>
          <w:t>Therefore</w:t>
        </w:r>
        <w:proofErr w:type="gramEnd"/>
        <w:r>
          <w:t xml:space="preserve"> we selected</w:t>
        </w:r>
      </w:ins>
      <w:r w:rsidR="0019111C">
        <w:t xml:space="preserve"> </w:t>
      </w:r>
      <w:r w:rsidR="00B85539">
        <w:t xml:space="preserve">the Spot Price dataset </w:t>
      </w:r>
      <w:del w:id="43" w:author="Yang, Xu" w:date="2020-08-02T16:05:00Z">
        <w:r w:rsidR="00B85539" w:rsidDel="00EE1056">
          <w:delText xml:space="preserve">will be </w:delText>
        </w:r>
      </w:del>
      <w:r w:rsidR="00B85539">
        <w:t xml:space="preserve">3 rows late and the Rigs Count dataset </w:t>
      </w:r>
      <w:del w:id="44" w:author="Yang, Xu" w:date="2020-08-02T16:05:00Z">
        <w:r w:rsidR="00B85539" w:rsidDel="00EE1056">
          <w:delText xml:space="preserve">will be </w:delText>
        </w:r>
      </w:del>
      <w:r w:rsidR="00B85539">
        <w:t xml:space="preserve">3 rows early. Here </w:t>
      </w:r>
      <w:r w:rsidR="00AB7105">
        <w:t>is</w:t>
      </w:r>
      <w:r w:rsidR="00B85539">
        <w:t xml:space="preserve"> the plot of Rigs Count vs Spot Price, 2010 – 2020 period</w:t>
      </w:r>
      <w:ins w:id="45" w:author="Yang, Xu" w:date="2020-08-02T16:06:00Z">
        <w:r>
          <w:t xml:space="preserve"> with </w:t>
        </w:r>
      </w:ins>
      <w:proofErr w:type="gramStart"/>
      <w:ins w:id="46" w:author="Yang, Xu" w:date="2020-08-02T16:07:00Z">
        <w:r>
          <w:t>all of</w:t>
        </w:r>
        <w:proofErr w:type="gramEnd"/>
        <w:r>
          <w:t xml:space="preserve"> the pre-processing we’ve done</w:t>
        </w:r>
      </w:ins>
      <w:r w:rsidR="00B85539">
        <w:t>:</w:t>
      </w:r>
    </w:p>
    <w:p w14:paraId="54DC1CD6" w14:textId="6DCF211A" w:rsidR="00FA4D19" w:rsidRDefault="00B2224C">
      <w:pPr>
        <w:ind w:left="360"/>
        <w:jc w:val="center"/>
        <w:pPrChange w:id="47" w:author="Yang, Xu" w:date="2020-08-02T16:07:00Z">
          <w:pPr>
            <w:ind w:left="360"/>
          </w:pPr>
        </w:pPrChange>
      </w:pPr>
      <w:r>
        <w:rPr>
          <w:noProof/>
        </w:rPr>
        <w:drawing>
          <wp:inline distT="0" distB="0" distL="0" distR="0" wp14:anchorId="3ABB73DB" wp14:editId="5569E69A">
            <wp:extent cx="4572000" cy="2743200"/>
            <wp:effectExtent l="0" t="0" r="0" b="0"/>
            <wp:docPr id="6" name="Chart 6">
              <a:extLst xmlns:a="http://schemas.openxmlformats.org/drawingml/2006/main">
                <a:ext uri="{FF2B5EF4-FFF2-40B4-BE49-F238E27FC236}">
                  <a16:creationId xmlns:a16="http://schemas.microsoft.com/office/drawing/2014/main" id="{02DB19C3-5776-4572-94DA-334B1C1C85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38B5F57" w14:textId="1C2B9E1D" w:rsidR="00F3583D" w:rsidRDefault="00EE1056" w:rsidP="00113A35">
      <w:pPr>
        <w:ind w:left="360"/>
      </w:pPr>
      <w:ins w:id="48" w:author="Yang, Xu" w:date="2020-08-02T16:07:00Z">
        <w:r>
          <w:t xml:space="preserve">As we can see that there seems to be </w:t>
        </w:r>
        <w:proofErr w:type="gramStart"/>
        <w:r>
          <w:t>a very obvious</w:t>
        </w:r>
        <w:proofErr w:type="gramEnd"/>
        <w:r>
          <w:t xml:space="preserve"> linear relationship between the rig count and spot prices. Also, </w:t>
        </w:r>
      </w:ins>
      <w:del w:id="49" w:author="Yang, Xu" w:date="2020-08-02T16:07:00Z">
        <w:r w:rsidR="00B85539" w:rsidDel="00EE1056">
          <w:delText>A</w:delText>
        </w:r>
      </w:del>
      <w:ins w:id="50" w:author="Yang, Xu" w:date="2020-08-02T16:07:00Z">
        <w:r>
          <w:t>a</w:t>
        </w:r>
      </w:ins>
      <w:r w:rsidR="00B85539">
        <w:t xml:space="preserve">s stated previously, there are two clusters on two ranges. </w:t>
      </w:r>
      <w:r w:rsidR="00835603">
        <w:t xml:space="preserve">For the horizontal axis (spot price): [20, 71] </w:t>
      </w:r>
      <w:r w:rsidR="00AB7105">
        <w:t xml:space="preserve">(lower cluster) </w:t>
      </w:r>
      <w:r w:rsidR="00835603">
        <w:t>and [71, 120]</w:t>
      </w:r>
      <w:r w:rsidR="00AB7105">
        <w:t xml:space="preserve"> (upper cluster)</w:t>
      </w:r>
      <w:r w:rsidR="00835603">
        <w:t>.</w:t>
      </w:r>
    </w:p>
    <w:p w14:paraId="22AFE199" w14:textId="7EB497AC" w:rsidR="00F3583D" w:rsidRPr="003875AA" w:rsidRDefault="00F3583D" w:rsidP="00F3583D">
      <w:pPr>
        <w:pStyle w:val="ListParagraph"/>
        <w:numPr>
          <w:ilvl w:val="0"/>
          <w:numId w:val="1"/>
        </w:numPr>
        <w:rPr>
          <w:b/>
          <w:bCs/>
          <w:sz w:val="32"/>
          <w:szCs w:val="32"/>
          <w:rPrChange w:id="51" w:author="Yang, Xu" w:date="2020-08-02T16:01:00Z">
            <w:rPr/>
          </w:rPrChange>
        </w:rPr>
      </w:pPr>
      <w:r w:rsidRPr="003875AA">
        <w:rPr>
          <w:b/>
          <w:bCs/>
          <w:sz w:val="32"/>
          <w:szCs w:val="32"/>
          <w:rPrChange w:id="52" w:author="Yang, Xu" w:date="2020-08-02T16:01:00Z">
            <w:rPr/>
          </w:rPrChange>
        </w:rPr>
        <w:t>Model and Techniques</w:t>
      </w:r>
    </w:p>
    <w:p w14:paraId="3720F3E9" w14:textId="3948718C" w:rsidR="00835603" w:rsidRDefault="00B85539" w:rsidP="00835603">
      <w:pPr>
        <w:ind w:left="360"/>
      </w:pPr>
      <w:r>
        <w:t xml:space="preserve">These two clusters will be analyzed </w:t>
      </w:r>
      <w:r w:rsidR="00835603">
        <w:t>u</w:t>
      </w:r>
      <w:r>
        <w:t xml:space="preserve">sing the </w:t>
      </w:r>
      <w:del w:id="53" w:author="Yang, Xu" w:date="2020-08-02T15:52:00Z">
        <w:r w:rsidDel="00903F11">
          <w:delText>linear fit function on Python, which adheres to</w:delText>
        </w:r>
        <w:r w:rsidR="00F3583D" w:rsidDel="00903F11">
          <w:delText xml:space="preserve"> the </w:delText>
        </w:r>
        <w:r w:rsidR="00835603" w:rsidDel="00903F11">
          <w:delText>method of least square for linear regression</w:delText>
        </w:r>
      </w:del>
      <w:ins w:id="54" w:author="Yang, Xu" w:date="2020-08-02T15:52:00Z">
        <w:r w:rsidR="00903F11">
          <w:t xml:space="preserve">linear regression model provided by </w:t>
        </w:r>
        <w:proofErr w:type="spellStart"/>
        <w:r w:rsidR="00903F11">
          <w:t>Scikit</w:t>
        </w:r>
        <w:proofErr w:type="spellEnd"/>
        <w:r w:rsidR="00903F11">
          <w:t xml:space="preserve"> learn package</w:t>
        </w:r>
      </w:ins>
      <w:r w:rsidR="00835603">
        <w:t>. In this report, y will be the rigs count and a function of x</w:t>
      </w:r>
      <w:r w:rsidR="004724B6">
        <w:t>,</w:t>
      </w:r>
      <w:r w:rsidR="00835603">
        <w:t xml:space="preserve"> the spot price:</w:t>
      </w:r>
    </w:p>
    <w:p w14:paraId="52140190" w14:textId="77777777" w:rsidR="00835603" w:rsidRDefault="00835603">
      <w:pPr>
        <w:ind w:left="360"/>
        <w:jc w:val="center"/>
        <w:rPr>
          <w:rFonts w:ascii="Cambria Math" w:hAnsi="Cambria Math" w:cs="Cambria Math"/>
          <w:color w:val="222222"/>
          <w:sz w:val="27"/>
          <w:szCs w:val="27"/>
          <w:shd w:val="clear" w:color="auto" w:fill="FFFFFF"/>
        </w:rPr>
        <w:pPrChange w:id="55" w:author="Yang, Xu" w:date="2020-08-02T15:52:00Z">
          <w:pPr>
            <w:ind w:left="360"/>
          </w:pPr>
        </w:pPrChange>
      </w:pPr>
      <w:r>
        <w:rPr>
          <w:rFonts w:ascii="Cambria Math" w:hAnsi="Cambria Math" w:cs="Cambria Math"/>
          <w:color w:val="222222"/>
          <w:sz w:val="27"/>
          <w:szCs w:val="27"/>
          <w:shd w:val="clear" w:color="auto" w:fill="FFFFFF"/>
        </w:rPr>
        <w:t>𝑦</w:t>
      </w:r>
      <w:r>
        <w:rPr>
          <w:rFonts w:ascii="Source Sans Pro" w:hAnsi="Source Sans Pro"/>
          <w:color w:val="222222"/>
          <w:sz w:val="27"/>
          <w:szCs w:val="27"/>
          <w:shd w:val="clear" w:color="auto" w:fill="FFFFFF"/>
        </w:rPr>
        <w:t xml:space="preserve"> = </w:t>
      </w:r>
      <w:r>
        <w:rPr>
          <w:rFonts w:ascii="Cambria Math" w:hAnsi="Cambria Math" w:cs="Cambria Math"/>
          <w:color w:val="222222"/>
          <w:sz w:val="27"/>
          <w:szCs w:val="27"/>
          <w:shd w:val="clear" w:color="auto" w:fill="FFFFFF"/>
        </w:rPr>
        <w:t>𝛽₀</w:t>
      </w:r>
      <w:r>
        <w:rPr>
          <w:rFonts w:ascii="Source Sans Pro" w:hAnsi="Source Sans Pro"/>
          <w:color w:val="222222"/>
          <w:sz w:val="27"/>
          <w:szCs w:val="27"/>
          <w:shd w:val="clear" w:color="auto" w:fill="FFFFFF"/>
        </w:rPr>
        <w:t xml:space="preserve"> + </w:t>
      </w:r>
      <w:r>
        <w:rPr>
          <w:rFonts w:ascii="Cambria Math" w:hAnsi="Cambria Math" w:cs="Cambria Math"/>
          <w:color w:val="222222"/>
          <w:sz w:val="27"/>
          <w:szCs w:val="27"/>
          <w:shd w:val="clear" w:color="auto" w:fill="FFFFFF"/>
        </w:rPr>
        <w:t>𝛽₁𝑥₁</w:t>
      </w:r>
      <w:r>
        <w:rPr>
          <w:rFonts w:ascii="Source Sans Pro" w:hAnsi="Source Sans Pro"/>
          <w:color w:val="222222"/>
          <w:sz w:val="27"/>
          <w:szCs w:val="27"/>
          <w:shd w:val="clear" w:color="auto" w:fill="FFFFFF"/>
        </w:rPr>
        <w:t xml:space="preserve"> + </w:t>
      </w:r>
      <w:r>
        <w:rPr>
          <w:rFonts w:ascii="Cambria Math" w:hAnsi="Cambria Math" w:cs="Cambria Math"/>
          <w:color w:val="222222"/>
          <w:sz w:val="27"/>
          <w:szCs w:val="27"/>
          <w:shd w:val="clear" w:color="auto" w:fill="FFFFFF"/>
        </w:rPr>
        <w:t>⋯</w:t>
      </w:r>
      <w:r>
        <w:rPr>
          <w:rFonts w:ascii="Source Sans Pro" w:hAnsi="Source Sans Pro"/>
          <w:color w:val="222222"/>
          <w:sz w:val="27"/>
          <w:szCs w:val="27"/>
          <w:shd w:val="clear" w:color="auto" w:fill="FFFFFF"/>
        </w:rPr>
        <w:t xml:space="preserve"> + </w:t>
      </w:r>
      <w:r>
        <w:rPr>
          <w:rFonts w:ascii="Cambria Math" w:hAnsi="Cambria Math" w:cs="Cambria Math"/>
          <w:color w:val="222222"/>
          <w:sz w:val="27"/>
          <w:szCs w:val="27"/>
          <w:shd w:val="clear" w:color="auto" w:fill="FFFFFF"/>
        </w:rPr>
        <w:t>𝛽</w:t>
      </w:r>
      <w:r>
        <w:rPr>
          <w:rFonts w:ascii="Arial" w:hAnsi="Arial" w:cs="Arial"/>
          <w:color w:val="222222"/>
          <w:sz w:val="27"/>
          <w:szCs w:val="27"/>
          <w:shd w:val="clear" w:color="auto" w:fill="FFFFFF"/>
        </w:rPr>
        <w:t>ᵣ</w:t>
      </w:r>
      <w:r>
        <w:rPr>
          <w:rFonts w:ascii="Cambria Math" w:hAnsi="Cambria Math" w:cs="Cambria Math"/>
          <w:color w:val="222222"/>
          <w:sz w:val="27"/>
          <w:szCs w:val="27"/>
          <w:shd w:val="clear" w:color="auto" w:fill="FFFFFF"/>
        </w:rPr>
        <w:t>𝑥</w:t>
      </w:r>
      <w:r>
        <w:rPr>
          <w:rFonts w:ascii="Arial" w:hAnsi="Arial" w:cs="Arial"/>
          <w:color w:val="222222"/>
          <w:sz w:val="27"/>
          <w:szCs w:val="27"/>
          <w:shd w:val="clear" w:color="auto" w:fill="FFFFFF"/>
        </w:rPr>
        <w:t>ᵣ</w:t>
      </w:r>
      <w:r>
        <w:rPr>
          <w:rFonts w:ascii="Source Sans Pro" w:hAnsi="Source Sans Pro"/>
          <w:color w:val="222222"/>
          <w:sz w:val="27"/>
          <w:szCs w:val="27"/>
          <w:shd w:val="clear" w:color="auto" w:fill="FFFFFF"/>
        </w:rPr>
        <w:t xml:space="preserve"> + </w:t>
      </w:r>
      <w:r>
        <w:rPr>
          <w:rFonts w:ascii="Cambria Math" w:hAnsi="Cambria Math" w:cs="Cambria Math"/>
          <w:color w:val="222222"/>
          <w:sz w:val="27"/>
          <w:szCs w:val="27"/>
          <w:shd w:val="clear" w:color="auto" w:fill="FFFFFF"/>
        </w:rPr>
        <w:t>𝜀</w:t>
      </w:r>
    </w:p>
    <w:p w14:paraId="1C2DC993" w14:textId="033C40A4" w:rsidR="00B85539" w:rsidRDefault="00835603" w:rsidP="00835603">
      <w:pPr>
        <w:ind w:left="360"/>
        <w:rPr>
          <w:rFonts w:cstheme="minorHAnsi"/>
          <w:color w:val="222222"/>
          <w:shd w:val="clear" w:color="auto" w:fill="FFFFFF"/>
        </w:rPr>
      </w:pPr>
      <w:r>
        <w:t xml:space="preserve"> </w:t>
      </w:r>
      <w:r w:rsidR="004724B6">
        <w:t xml:space="preserve">With </w:t>
      </w:r>
      <w:r w:rsidR="004724B6">
        <w:rPr>
          <w:rFonts w:ascii="Cambria Math" w:hAnsi="Cambria Math" w:cs="Cambria Math"/>
          <w:color w:val="222222"/>
          <w:sz w:val="27"/>
          <w:szCs w:val="27"/>
          <w:shd w:val="clear" w:color="auto" w:fill="FFFFFF"/>
        </w:rPr>
        <w:t>𝜀</w:t>
      </w:r>
      <w:r w:rsidR="004724B6">
        <w:t xml:space="preserve"> as the error and </w:t>
      </w:r>
      <w:r w:rsidR="004724B6">
        <w:rPr>
          <w:rFonts w:ascii="Cambria Math" w:hAnsi="Cambria Math" w:cs="Cambria Math"/>
          <w:color w:val="222222"/>
          <w:sz w:val="27"/>
          <w:szCs w:val="27"/>
          <w:shd w:val="clear" w:color="auto" w:fill="FFFFFF"/>
        </w:rPr>
        <w:t>𝛽₀</w:t>
      </w:r>
      <w:r w:rsidR="004724B6">
        <w:rPr>
          <w:rFonts w:ascii="Source Sans Pro" w:hAnsi="Source Sans Pro"/>
          <w:color w:val="222222"/>
          <w:sz w:val="27"/>
          <w:szCs w:val="27"/>
          <w:shd w:val="clear" w:color="auto" w:fill="FFFFFF"/>
        </w:rPr>
        <w:t xml:space="preserve">, </w:t>
      </w:r>
      <w:r w:rsidR="004724B6">
        <w:rPr>
          <w:rFonts w:ascii="Cambria Math" w:hAnsi="Cambria Math" w:cs="Cambria Math"/>
          <w:color w:val="222222"/>
          <w:sz w:val="27"/>
          <w:szCs w:val="27"/>
          <w:shd w:val="clear" w:color="auto" w:fill="FFFFFF"/>
        </w:rPr>
        <w:t>𝛽₁,</w:t>
      </w:r>
      <w:r w:rsidR="004724B6">
        <w:rPr>
          <w:rFonts w:ascii="Source Sans Pro" w:hAnsi="Source Sans Pro"/>
          <w:color w:val="222222"/>
          <w:sz w:val="27"/>
          <w:szCs w:val="27"/>
          <w:shd w:val="clear" w:color="auto" w:fill="FFFFFF"/>
        </w:rPr>
        <w:t xml:space="preserve"> </w:t>
      </w:r>
      <w:r w:rsidR="004724B6">
        <w:rPr>
          <w:rFonts w:ascii="Cambria Math" w:hAnsi="Cambria Math" w:cs="Cambria Math"/>
          <w:color w:val="222222"/>
          <w:sz w:val="27"/>
          <w:szCs w:val="27"/>
          <w:shd w:val="clear" w:color="auto" w:fill="FFFFFF"/>
        </w:rPr>
        <w:t>⋯</w:t>
      </w:r>
      <w:r w:rsidR="004724B6">
        <w:rPr>
          <w:rFonts w:ascii="Source Sans Pro" w:hAnsi="Source Sans Pro"/>
          <w:color w:val="222222"/>
          <w:sz w:val="27"/>
          <w:szCs w:val="27"/>
          <w:shd w:val="clear" w:color="auto" w:fill="FFFFFF"/>
        </w:rPr>
        <w:t xml:space="preserve"> </w:t>
      </w:r>
      <w:r w:rsidR="004724B6">
        <w:rPr>
          <w:rFonts w:ascii="Cambria Math" w:hAnsi="Cambria Math" w:cs="Cambria Math"/>
          <w:color w:val="222222"/>
          <w:sz w:val="27"/>
          <w:szCs w:val="27"/>
          <w:shd w:val="clear" w:color="auto" w:fill="FFFFFF"/>
        </w:rPr>
        <w:t>𝛽</w:t>
      </w:r>
      <w:r w:rsidR="004724B6">
        <w:rPr>
          <w:rFonts w:ascii="Arial" w:hAnsi="Arial" w:cs="Arial"/>
          <w:color w:val="222222"/>
          <w:sz w:val="27"/>
          <w:szCs w:val="27"/>
          <w:shd w:val="clear" w:color="auto" w:fill="FFFFFF"/>
        </w:rPr>
        <w:t>ᵣ</w:t>
      </w:r>
      <w:r w:rsidR="004724B6">
        <w:rPr>
          <w:rFonts w:ascii="Cambria Math" w:hAnsi="Cambria Math" w:cs="Cambria Math"/>
          <w:color w:val="222222"/>
          <w:sz w:val="27"/>
          <w:szCs w:val="27"/>
          <w:shd w:val="clear" w:color="auto" w:fill="FFFFFF"/>
        </w:rPr>
        <w:t xml:space="preserve"> </w:t>
      </w:r>
      <w:r w:rsidR="004724B6">
        <w:rPr>
          <w:rFonts w:cstheme="minorHAnsi"/>
          <w:color w:val="222222"/>
          <w:shd w:val="clear" w:color="auto" w:fill="FFFFFF"/>
        </w:rPr>
        <w:t>will be iterated to minimize the error following this equation:</w:t>
      </w:r>
    </w:p>
    <w:p w14:paraId="39887DB0" w14:textId="19AA6ABE" w:rsidR="004724B6" w:rsidRDefault="004724B6">
      <w:pPr>
        <w:ind w:left="360"/>
        <w:jc w:val="center"/>
        <w:rPr>
          <w:rFonts w:ascii="Source Sans Pro" w:hAnsi="Source Sans Pro"/>
          <w:color w:val="222222"/>
          <w:sz w:val="27"/>
          <w:szCs w:val="27"/>
          <w:shd w:val="clear" w:color="auto" w:fill="FFFFFF"/>
        </w:rPr>
        <w:pPrChange w:id="56" w:author="Yang, Xu" w:date="2020-08-02T15:52:00Z">
          <w:pPr>
            <w:ind w:left="360"/>
          </w:pPr>
        </w:pPrChange>
      </w:pPr>
      <w:r>
        <w:rPr>
          <w:rFonts w:ascii="Source Sans Pro" w:hAnsi="Source Sans Pro"/>
          <w:color w:val="222222"/>
          <w:sz w:val="27"/>
          <w:szCs w:val="27"/>
          <w:shd w:val="clear" w:color="auto" w:fill="FFFFFF"/>
        </w:rPr>
        <w:t xml:space="preserve">SSR = </w:t>
      </w:r>
      <w:r>
        <w:rPr>
          <w:rFonts w:ascii="Calibri" w:hAnsi="Calibri" w:cs="Calibri"/>
          <w:color w:val="222222"/>
          <w:sz w:val="27"/>
          <w:szCs w:val="27"/>
          <w:shd w:val="clear" w:color="auto" w:fill="FFFFFF"/>
        </w:rPr>
        <w:t>Σ</w:t>
      </w:r>
      <w:proofErr w:type="gramStart"/>
      <w:r>
        <w:rPr>
          <w:rFonts w:ascii="Arial" w:hAnsi="Arial" w:cs="Arial"/>
          <w:color w:val="222222"/>
          <w:sz w:val="27"/>
          <w:szCs w:val="27"/>
          <w:shd w:val="clear" w:color="auto" w:fill="FFFFFF"/>
        </w:rPr>
        <w:t>ᵢ</w:t>
      </w:r>
      <w:r>
        <w:rPr>
          <w:rFonts w:ascii="Source Sans Pro" w:hAnsi="Source Sans Pro"/>
          <w:color w:val="222222"/>
          <w:sz w:val="27"/>
          <w:szCs w:val="27"/>
          <w:shd w:val="clear" w:color="auto" w:fill="FFFFFF"/>
        </w:rPr>
        <w:t>(</w:t>
      </w:r>
      <w:proofErr w:type="gramEnd"/>
      <w:r>
        <w:rPr>
          <w:rFonts w:ascii="Cambria Math" w:hAnsi="Cambria Math" w:cs="Cambria Math"/>
          <w:color w:val="222222"/>
          <w:sz w:val="27"/>
          <w:szCs w:val="27"/>
          <w:shd w:val="clear" w:color="auto" w:fill="FFFFFF"/>
        </w:rPr>
        <w:t>𝑦</w:t>
      </w:r>
      <w:r>
        <w:rPr>
          <w:rFonts w:ascii="Arial" w:hAnsi="Arial" w:cs="Arial"/>
          <w:color w:val="222222"/>
          <w:sz w:val="27"/>
          <w:szCs w:val="27"/>
          <w:shd w:val="clear" w:color="auto" w:fill="FFFFFF"/>
        </w:rPr>
        <w:t>ᵢ</w:t>
      </w:r>
      <w:r>
        <w:rPr>
          <w:rFonts w:ascii="Source Sans Pro" w:hAnsi="Source Sans Pro"/>
          <w:color w:val="222222"/>
          <w:sz w:val="27"/>
          <w:szCs w:val="27"/>
          <w:shd w:val="clear" w:color="auto" w:fill="FFFFFF"/>
        </w:rPr>
        <w:t xml:space="preserve"> - </w:t>
      </w:r>
      <w:r>
        <w:rPr>
          <w:rFonts w:ascii="Cambria Math" w:hAnsi="Cambria Math" w:cs="Cambria Math"/>
          <w:color w:val="222222"/>
          <w:sz w:val="27"/>
          <w:szCs w:val="27"/>
          <w:shd w:val="clear" w:color="auto" w:fill="FFFFFF"/>
        </w:rPr>
        <w:t>𝑓</w:t>
      </w:r>
      <w:r>
        <w:rPr>
          <w:rFonts w:ascii="Source Sans Pro" w:hAnsi="Source Sans Pro"/>
          <w:color w:val="222222"/>
          <w:sz w:val="27"/>
          <w:szCs w:val="27"/>
          <w:shd w:val="clear" w:color="auto" w:fill="FFFFFF"/>
        </w:rPr>
        <w:t>(</w:t>
      </w:r>
      <w:r>
        <w:rPr>
          <w:rFonts w:ascii="Cambria Math" w:hAnsi="Cambria Math" w:cs="Cambria Math"/>
          <w:color w:val="222222"/>
          <w:sz w:val="27"/>
          <w:szCs w:val="27"/>
          <w:shd w:val="clear" w:color="auto" w:fill="FFFFFF"/>
        </w:rPr>
        <w:t>𝐱</w:t>
      </w:r>
      <w:r>
        <w:rPr>
          <w:rFonts w:ascii="Arial" w:hAnsi="Arial" w:cs="Arial"/>
          <w:color w:val="222222"/>
          <w:sz w:val="27"/>
          <w:szCs w:val="27"/>
          <w:shd w:val="clear" w:color="auto" w:fill="FFFFFF"/>
        </w:rPr>
        <w:t>ᵢ</w:t>
      </w:r>
      <w:r>
        <w:rPr>
          <w:rFonts w:ascii="Source Sans Pro" w:hAnsi="Source Sans Pro"/>
          <w:color w:val="222222"/>
          <w:sz w:val="27"/>
          <w:szCs w:val="27"/>
          <w:shd w:val="clear" w:color="auto" w:fill="FFFFFF"/>
        </w:rPr>
        <w:t>))²</w:t>
      </w:r>
    </w:p>
    <w:p w14:paraId="39CDBDDC" w14:textId="54E18455" w:rsidR="004724B6" w:rsidRPr="004724B6" w:rsidRDefault="004724B6" w:rsidP="00835603">
      <w:pPr>
        <w:ind w:left="360"/>
        <w:rPr>
          <w:rFonts w:cstheme="minorHAnsi"/>
        </w:rPr>
      </w:pPr>
      <w:r>
        <w:rPr>
          <w:rFonts w:cstheme="minorHAnsi"/>
          <w:color w:val="222222"/>
          <w:shd w:val="clear" w:color="auto" w:fill="FFFFFF"/>
        </w:rPr>
        <w:t>with SSR being sum of squared residues.</w:t>
      </w:r>
      <w:ins w:id="57" w:author="Yang, Xu" w:date="2020-08-02T15:53:00Z">
        <w:r w:rsidR="00F14020">
          <w:rPr>
            <w:rFonts w:cstheme="minorHAnsi"/>
            <w:color w:val="222222"/>
            <w:shd w:val="clear" w:color="auto" w:fill="FFFFFF"/>
          </w:rPr>
          <w:t xml:space="preserve"> No</w:t>
        </w:r>
      </w:ins>
      <w:ins w:id="58" w:author="Yang, Xu" w:date="2020-08-02T15:54:00Z">
        <w:r w:rsidR="00F14020">
          <w:rPr>
            <w:rFonts w:cstheme="minorHAnsi"/>
            <w:color w:val="222222"/>
            <w:shd w:val="clear" w:color="auto" w:fill="FFFFFF"/>
          </w:rPr>
          <w:t xml:space="preserve">te that in this case there will be only one vector of x since we did not include other features </w:t>
        </w:r>
        <w:proofErr w:type="gramStart"/>
        <w:r w:rsidR="00F14020">
          <w:rPr>
            <w:rFonts w:cstheme="minorHAnsi"/>
            <w:color w:val="222222"/>
            <w:shd w:val="clear" w:color="auto" w:fill="FFFFFF"/>
          </w:rPr>
          <w:t>so as to</w:t>
        </w:r>
        <w:proofErr w:type="gramEnd"/>
        <w:r w:rsidR="00F14020">
          <w:rPr>
            <w:rFonts w:cstheme="minorHAnsi"/>
            <w:color w:val="222222"/>
            <w:shd w:val="clear" w:color="auto" w:fill="FFFFFF"/>
          </w:rPr>
          <w:t xml:space="preserve"> predict the rig count.</w:t>
        </w:r>
      </w:ins>
    </w:p>
    <w:p w14:paraId="7142F981" w14:textId="57D5F622" w:rsidR="0019111C" w:rsidRDefault="00F14020" w:rsidP="00113A35">
      <w:pPr>
        <w:ind w:left="360"/>
      </w:pPr>
      <w:ins w:id="59" w:author="Yang, Xu" w:date="2020-08-02T15:54:00Z">
        <w:r>
          <w:t xml:space="preserve">After preprocessing, </w:t>
        </w:r>
      </w:ins>
      <w:del w:id="60" w:author="Yang, Xu" w:date="2020-08-02T15:54:00Z">
        <w:r w:rsidR="00B85539" w:rsidDel="00F14020">
          <w:delText>T</w:delText>
        </w:r>
      </w:del>
      <w:ins w:id="61" w:author="Yang, Xu" w:date="2020-08-02T15:54:00Z">
        <w:r>
          <w:t>t</w:t>
        </w:r>
      </w:ins>
      <w:r w:rsidR="00B85539">
        <w:t xml:space="preserve">he following </w:t>
      </w:r>
      <w:r w:rsidR="00FC35E4">
        <w:t>equations</w:t>
      </w:r>
      <w:r w:rsidR="00B85539">
        <w:t xml:space="preserve"> </w:t>
      </w:r>
      <w:del w:id="62" w:author="Yang, Xu" w:date="2020-08-02T15:53:00Z">
        <w:r w:rsidR="00B85539" w:rsidDel="00F14020">
          <w:delText>is</w:delText>
        </w:r>
      </w:del>
      <w:ins w:id="63" w:author="Yang, Xu" w:date="2020-08-02T15:53:00Z">
        <w:r>
          <w:t>are</w:t>
        </w:r>
      </w:ins>
      <w:r w:rsidR="00B85539">
        <w:t xml:space="preserve"> obtained:</w:t>
      </w:r>
    </w:p>
    <w:p w14:paraId="65069712" w14:textId="755E14CC" w:rsidR="00FC35E4" w:rsidRDefault="00FC35E4" w:rsidP="00113A35">
      <w:pPr>
        <w:ind w:left="360"/>
      </w:pPr>
      <w:r>
        <w:lastRenderedPageBreak/>
        <w:t>Lower Cluster:</w:t>
      </w:r>
    </w:p>
    <w:p w14:paraId="68C0F1E2" w14:textId="700517B0" w:rsidR="00FC35E4" w:rsidRDefault="00FC35E4" w:rsidP="00FC35E4">
      <w:pPr>
        <w:ind w:left="360"/>
      </w:pPr>
      <w:r>
        <w:t>coefficient of determination</w:t>
      </w:r>
      <w:r w:rsidR="00AB7105">
        <w:t xml:space="preserve"> (R2)</w:t>
      </w:r>
      <w:r>
        <w:t xml:space="preserve">: </w:t>
      </w:r>
      <w:r w:rsidR="00AD6935" w:rsidRPr="00AD6935">
        <w:t>0.42</w:t>
      </w:r>
      <w:r w:rsidR="00AD6935">
        <w:t>9</w:t>
      </w:r>
    </w:p>
    <w:p w14:paraId="12F75206" w14:textId="02AE950E" w:rsidR="00AB7105" w:rsidRDefault="00AB7105">
      <w:pPr>
        <w:ind w:left="360"/>
        <w:jc w:val="center"/>
        <w:rPr>
          <w:rFonts w:ascii="Source Sans Pro" w:hAnsi="Source Sans Pro"/>
          <w:color w:val="222222"/>
          <w:sz w:val="27"/>
          <w:szCs w:val="27"/>
          <w:shd w:val="clear" w:color="auto" w:fill="FFFFFF"/>
        </w:rPr>
        <w:pPrChange w:id="64" w:author="Yang, Xu" w:date="2020-08-02T15:52:00Z">
          <w:pPr>
            <w:ind w:left="360"/>
          </w:pPr>
        </w:pPrChange>
      </w:pPr>
      <w:r>
        <w:rPr>
          <w:rFonts w:ascii="Cambria Math" w:hAnsi="Cambria Math" w:cs="Cambria Math"/>
          <w:color w:val="222222"/>
          <w:sz w:val="27"/>
          <w:szCs w:val="27"/>
          <w:shd w:val="clear" w:color="auto" w:fill="FFFFFF"/>
        </w:rPr>
        <w:t>𝑦</w:t>
      </w:r>
      <w:r>
        <w:rPr>
          <w:rFonts w:ascii="Source Sans Pro" w:hAnsi="Source Sans Pro"/>
          <w:color w:val="222222"/>
          <w:sz w:val="27"/>
          <w:szCs w:val="27"/>
          <w:shd w:val="clear" w:color="auto" w:fill="FFFFFF"/>
        </w:rPr>
        <w:t xml:space="preserve"> = </w:t>
      </w:r>
      <w:r w:rsidR="00AD6935" w:rsidRPr="00AD6935">
        <w:rPr>
          <w:rFonts w:ascii="Source Sans Pro" w:hAnsi="Source Sans Pro"/>
          <w:color w:val="222222"/>
          <w:sz w:val="27"/>
          <w:szCs w:val="27"/>
          <w:shd w:val="clear" w:color="auto" w:fill="FFFFFF"/>
        </w:rPr>
        <w:t>53.5</w:t>
      </w:r>
      <w:r w:rsidR="00D56B80">
        <w:t xml:space="preserve"> </w:t>
      </w:r>
      <w:r>
        <w:rPr>
          <w:rFonts w:ascii="Source Sans Pro" w:hAnsi="Source Sans Pro"/>
          <w:color w:val="222222"/>
          <w:sz w:val="27"/>
          <w:szCs w:val="27"/>
          <w:shd w:val="clear" w:color="auto" w:fill="FFFFFF"/>
        </w:rPr>
        <w:t xml:space="preserve">+ </w:t>
      </w:r>
      <w:r w:rsidR="00AD6935" w:rsidRPr="00AD6935">
        <w:rPr>
          <w:rFonts w:ascii="Source Sans Pro" w:hAnsi="Source Sans Pro"/>
          <w:color w:val="222222"/>
          <w:sz w:val="27"/>
          <w:szCs w:val="27"/>
          <w:shd w:val="clear" w:color="auto" w:fill="FFFFFF"/>
        </w:rPr>
        <w:t>14.5</w:t>
      </w:r>
      <w:r>
        <w:t xml:space="preserve"> </w:t>
      </w:r>
      <w:r>
        <w:rPr>
          <w:rFonts w:ascii="Cambria Math" w:hAnsi="Cambria Math" w:cs="Cambria Math"/>
          <w:color w:val="222222"/>
          <w:sz w:val="27"/>
          <w:szCs w:val="27"/>
          <w:shd w:val="clear" w:color="auto" w:fill="FFFFFF"/>
        </w:rPr>
        <w:t>𝑥</w:t>
      </w:r>
    </w:p>
    <w:p w14:paraId="435867F7" w14:textId="2A73A49F" w:rsidR="00F3623C" w:rsidRDefault="00EF0A58" w:rsidP="00AB7105">
      <w:pPr>
        <w:ind w:left="360"/>
        <w:rPr>
          <w:ins w:id="65" w:author="Dung Nguyen" w:date="2020-08-02T16:27:00Z"/>
          <w:rFonts w:ascii="Cambria Math" w:hAnsi="Cambria Math" w:cs="Cambria Math"/>
          <w:color w:val="222222"/>
          <w:sz w:val="27"/>
          <w:szCs w:val="27"/>
          <w:shd w:val="clear" w:color="auto" w:fill="FFFFFF"/>
        </w:rPr>
      </w:pPr>
      <w:r>
        <w:rPr>
          <w:noProof/>
        </w:rPr>
        <w:drawing>
          <wp:inline distT="0" distB="0" distL="0" distR="0" wp14:anchorId="720DE207" wp14:editId="0C2AC864">
            <wp:extent cx="5852160" cy="43510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52160" cy="4351020"/>
                    </a:xfrm>
                    <a:prstGeom prst="rect">
                      <a:avLst/>
                    </a:prstGeom>
                    <a:noFill/>
                    <a:ln>
                      <a:noFill/>
                    </a:ln>
                  </pic:spPr>
                </pic:pic>
              </a:graphicData>
            </a:graphic>
          </wp:inline>
        </w:drawing>
      </w:r>
    </w:p>
    <w:p w14:paraId="7B9551E4" w14:textId="002A9FF4" w:rsidR="00EF0A58" w:rsidRPr="00AB7105" w:rsidRDefault="00F3623C" w:rsidP="00753873">
      <w:pPr>
        <w:spacing w:after="0" w:line="480" w:lineRule="auto"/>
        <w:rPr>
          <w:rFonts w:ascii="Cambria Math" w:hAnsi="Cambria Math" w:cs="Cambria Math"/>
          <w:color w:val="222222"/>
          <w:sz w:val="27"/>
          <w:szCs w:val="27"/>
          <w:shd w:val="clear" w:color="auto" w:fill="FFFFFF"/>
        </w:rPr>
        <w:pPrChange w:id="66" w:author="Dung Nguyen" w:date="2020-08-02T16:27:00Z">
          <w:pPr>
            <w:ind w:left="360"/>
          </w:pPr>
        </w:pPrChange>
      </w:pPr>
      <w:ins w:id="67" w:author="Dung Nguyen" w:date="2020-08-02T16:27:00Z">
        <w:r>
          <w:rPr>
            <w:rFonts w:ascii="Cambria Math" w:hAnsi="Cambria Math" w:cs="Cambria Math"/>
            <w:color w:val="222222"/>
            <w:sz w:val="27"/>
            <w:szCs w:val="27"/>
            <w:shd w:val="clear" w:color="auto" w:fill="FFFFFF"/>
          </w:rPr>
          <w:br w:type="page"/>
        </w:r>
      </w:ins>
    </w:p>
    <w:p w14:paraId="2F02A347" w14:textId="7C312FDF" w:rsidR="00FC35E4" w:rsidRDefault="00FC35E4" w:rsidP="00FC35E4">
      <w:pPr>
        <w:ind w:left="360"/>
      </w:pPr>
      <w:r>
        <w:lastRenderedPageBreak/>
        <w:t xml:space="preserve">Upper Cluster: </w:t>
      </w:r>
    </w:p>
    <w:p w14:paraId="431CDD33" w14:textId="3771CD08" w:rsidR="00FC35E4" w:rsidRDefault="00FC35E4" w:rsidP="00FC35E4">
      <w:pPr>
        <w:ind w:left="360"/>
      </w:pPr>
      <w:r>
        <w:t>coefficient of determination</w:t>
      </w:r>
      <w:r w:rsidR="00AB7105">
        <w:t xml:space="preserve"> (R2)</w:t>
      </w:r>
      <w:r>
        <w:t xml:space="preserve">: </w:t>
      </w:r>
      <w:r w:rsidR="00AD6935" w:rsidRPr="00AD6935">
        <w:t>0.46</w:t>
      </w:r>
      <w:r w:rsidR="00AD6935">
        <w:t>6</w:t>
      </w:r>
    </w:p>
    <w:p w14:paraId="4BBB35D7" w14:textId="7E98F5E0" w:rsidR="00AB7105" w:rsidRPr="00AB7105" w:rsidRDefault="00AB7105">
      <w:pPr>
        <w:ind w:left="360"/>
        <w:jc w:val="center"/>
        <w:rPr>
          <w:rFonts w:ascii="Cambria Math" w:hAnsi="Cambria Math" w:cs="Cambria Math"/>
          <w:color w:val="222222"/>
          <w:sz w:val="27"/>
          <w:szCs w:val="27"/>
          <w:shd w:val="clear" w:color="auto" w:fill="FFFFFF"/>
        </w:rPr>
        <w:pPrChange w:id="68" w:author="Yang, Xu" w:date="2020-08-02T15:53:00Z">
          <w:pPr>
            <w:ind w:left="360"/>
          </w:pPr>
        </w:pPrChange>
      </w:pPr>
      <w:r>
        <w:rPr>
          <w:rFonts w:ascii="Cambria Math" w:hAnsi="Cambria Math" w:cs="Cambria Math"/>
          <w:color w:val="222222"/>
          <w:sz w:val="27"/>
          <w:szCs w:val="27"/>
          <w:shd w:val="clear" w:color="auto" w:fill="FFFFFF"/>
        </w:rPr>
        <w:t>𝑦</w:t>
      </w:r>
      <w:r>
        <w:rPr>
          <w:rFonts w:ascii="Source Sans Pro" w:hAnsi="Source Sans Pro"/>
          <w:color w:val="222222"/>
          <w:sz w:val="27"/>
          <w:szCs w:val="27"/>
          <w:shd w:val="clear" w:color="auto" w:fill="FFFFFF"/>
        </w:rPr>
        <w:t xml:space="preserve"> = </w:t>
      </w:r>
      <w:r w:rsidR="00AD6935" w:rsidRPr="00AD6935">
        <w:rPr>
          <w:rFonts w:ascii="Source Sans Pro" w:hAnsi="Source Sans Pro"/>
          <w:color w:val="222222"/>
          <w:sz w:val="27"/>
          <w:szCs w:val="27"/>
          <w:shd w:val="clear" w:color="auto" w:fill="FFFFFF"/>
        </w:rPr>
        <w:t>71</w:t>
      </w:r>
      <w:r w:rsidR="00AD6935">
        <w:rPr>
          <w:rFonts w:ascii="Source Sans Pro" w:hAnsi="Source Sans Pro"/>
          <w:color w:val="222222"/>
          <w:sz w:val="27"/>
          <w:szCs w:val="27"/>
          <w:shd w:val="clear" w:color="auto" w:fill="FFFFFF"/>
        </w:rPr>
        <w:t>2</w:t>
      </w:r>
      <w:r>
        <w:t xml:space="preserve"> </w:t>
      </w:r>
      <w:r>
        <w:rPr>
          <w:rFonts w:ascii="Source Sans Pro" w:hAnsi="Source Sans Pro"/>
          <w:color w:val="222222"/>
          <w:sz w:val="27"/>
          <w:szCs w:val="27"/>
          <w:shd w:val="clear" w:color="auto" w:fill="FFFFFF"/>
        </w:rPr>
        <w:t xml:space="preserve">+ </w:t>
      </w:r>
      <w:r w:rsidR="00AD6935" w:rsidRPr="00AD6935">
        <w:rPr>
          <w:rFonts w:ascii="Source Sans Pro" w:hAnsi="Source Sans Pro"/>
          <w:color w:val="222222"/>
          <w:sz w:val="27"/>
          <w:szCs w:val="27"/>
          <w:shd w:val="clear" w:color="auto" w:fill="FFFFFF"/>
        </w:rPr>
        <w:t>11.</w:t>
      </w:r>
      <w:r w:rsidR="00AD6935">
        <w:rPr>
          <w:rFonts w:ascii="Source Sans Pro" w:hAnsi="Source Sans Pro"/>
          <w:color w:val="222222"/>
          <w:sz w:val="27"/>
          <w:szCs w:val="27"/>
          <w:shd w:val="clear" w:color="auto" w:fill="FFFFFF"/>
        </w:rPr>
        <w:t>7</w:t>
      </w:r>
      <w:r>
        <w:t xml:space="preserve"> </w:t>
      </w:r>
      <w:r>
        <w:rPr>
          <w:rFonts w:ascii="Cambria Math" w:hAnsi="Cambria Math" w:cs="Cambria Math"/>
          <w:color w:val="222222"/>
          <w:sz w:val="27"/>
          <w:szCs w:val="27"/>
          <w:shd w:val="clear" w:color="auto" w:fill="FFFFFF"/>
        </w:rPr>
        <w:t>𝑥</w:t>
      </w:r>
    </w:p>
    <w:p w14:paraId="6F8EE2F3" w14:textId="46505ECD" w:rsidR="00F3583D" w:rsidRDefault="00AB7105" w:rsidP="00FC35E4">
      <w:pPr>
        <w:ind w:left="360"/>
        <w:rPr>
          <w:ins w:id="69" w:author="Yang, Xu" w:date="2020-08-02T15:55:00Z"/>
        </w:rPr>
      </w:pPr>
      <w:r>
        <w:t xml:space="preserve"> </w:t>
      </w:r>
      <w:r w:rsidR="00EF0A58">
        <w:rPr>
          <w:noProof/>
        </w:rPr>
        <w:drawing>
          <wp:inline distT="0" distB="0" distL="0" distR="0" wp14:anchorId="547D6638" wp14:editId="5C37DC7A">
            <wp:extent cx="5852160" cy="43510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52160" cy="4351020"/>
                    </a:xfrm>
                    <a:prstGeom prst="rect">
                      <a:avLst/>
                    </a:prstGeom>
                    <a:noFill/>
                    <a:ln>
                      <a:noFill/>
                    </a:ln>
                  </pic:spPr>
                </pic:pic>
              </a:graphicData>
            </a:graphic>
          </wp:inline>
        </w:drawing>
      </w:r>
    </w:p>
    <w:p w14:paraId="1451C042" w14:textId="3D7BB82B" w:rsidR="00F14020" w:rsidRDefault="00F14020" w:rsidP="00FC35E4">
      <w:pPr>
        <w:ind w:left="360"/>
      </w:pPr>
      <w:ins w:id="70" w:author="Yang, Xu" w:date="2020-08-02T15:55:00Z">
        <w:r>
          <w:t>Even the coefficient of determination is not as good as what could be called a good linear fit, the linear regression modeling job has already been necessarily</w:t>
        </w:r>
      </w:ins>
      <w:ins w:id="71" w:author="Yang, Xu" w:date="2020-08-02T15:56:00Z">
        <w:r>
          <w:t xml:space="preserve"> completed.</w:t>
        </w:r>
      </w:ins>
    </w:p>
    <w:p w14:paraId="55313CDC" w14:textId="7C4CC9FA" w:rsidR="00F3583D" w:rsidRPr="003875AA" w:rsidRDefault="00F3583D" w:rsidP="00F3583D">
      <w:pPr>
        <w:pStyle w:val="ListParagraph"/>
        <w:numPr>
          <w:ilvl w:val="0"/>
          <w:numId w:val="1"/>
        </w:numPr>
        <w:rPr>
          <w:b/>
          <w:bCs/>
          <w:sz w:val="32"/>
          <w:szCs w:val="32"/>
          <w:rPrChange w:id="72" w:author="Yang, Xu" w:date="2020-08-02T16:01:00Z">
            <w:rPr/>
          </w:rPrChange>
        </w:rPr>
      </w:pPr>
      <w:r w:rsidRPr="003875AA">
        <w:rPr>
          <w:b/>
          <w:bCs/>
          <w:sz w:val="32"/>
          <w:szCs w:val="32"/>
          <w:rPrChange w:id="73" w:author="Yang, Xu" w:date="2020-08-02T16:01:00Z">
            <w:rPr/>
          </w:rPrChange>
        </w:rPr>
        <w:t>Results and Discussion:</w:t>
      </w:r>
    </w:p>
    <w:p w14:paraId="28ED822B" w14:textId="551453E8" w:rsidR="00FC35E4" w:rsidRDefault="00FC35E4" w:rsidP="00FC35E4">
      <w:pPr>
        <w:pStyle w:val="ListParagraph"/>
        <w:numPr>
          <w:ilvl w:val="0"/>
          <w:numId w:val="3"/>
        </w:numPr>
      </w:pPr>
      <w:r>
        <w:t>Results</w:t>
      </w:r>
      <w:r w:rsidR="009C526F">
        <w:t xml:space="preserve"> testing</w:t>
      </w:r>
      <w:r>
        <w:t>:</w:t>
      </w:r>
    </w:p>
    <w:p w14:paraId="6A5DB5E2" w14:textId="041D46D4" w:rsidR="00FC35E4" w:rsidRDefault="009C526F" w:rsidP="00FC35E4">
      <w:pPr>
        <w:pStyle w:val="ListParagraph"/>
        <w:ind w:left="1080"/>
      </w:pPr>
      <w:del w:id="74" w:author="Yang, Xu" w:date="2020-08-02T15:56:00Z">
        <w:r w:rsidDel="00F14020">
          <w:delText>A</w:delText>
        </w:r>
        <w:r w:rsidR="00FC35E4" w:rsidDel="00F14020">
          <w:delText xml:space="preserve"> set of spot price</w:delText>
        </w:r>
        <w:r w:rsidR="006E030B" w:rsidDel="00F14020">
          <w:delText>s</w:delText>
        </w:r>
        <w:r w:rsidR="00FC35E4" w:rsidDel="00F14020">
          <w:delText xml:space="preserve"> is randomly chosen</w:delText>
        </w:r>
        <w:r w:rsidR="006E030B" w:rsidDel="00F14020">
          <w:delText>. It then</w:delText>
        </w:r>
        <w:r w:rsidR="00FC35E4" w:rsidDel="00F14020">
          <w:delText xml:space="preserve"> predict</w:delText>
        </w:r>
        <w:r w:rsidDel="00F14020">
          <w:delText>s</w:delText>
        </w:r>
        <w:r w:rsidR="006E030B" w:rsidDel="00F14020">
          <w:delText xml:space="preserve"> the rigs count</w:delText>
        </w:r>
        <w:r w:rsidDel="00F14020">
          <w:delText xml:space="preserve"> using obtained equations</w:delText>
        </w:r>
        <w:r w:rsidR="00FC35E4" w:rsidDel="00F14020">
          <w:delText xml:space="preserve">, then are </w:delText>
        </w:r>
        <w:r w:rsidR="006E030B" w:rsidDel="00F14020">
          <w:delText>plotted with the</w:delText>
        </w:r>
        <w:r w:rsidR="00FC35E4" w:rsidDel="00F14020">
          <w:delText xml:space="preserve"> with the actual respective rigs count</w:delText>
        </w:r>
        <w:r w:rsidR="006E030B" w:rsidDel="00F14020">
          <w:delText xml:space="preserve"> to test how accurate</w:delText>
        </w:r>
        <w:r w:rsidDel="00F14020">
          <w:delText xml:space="preserve"> the prediction is</w:delText>
        </w:r>
        <w:r w:rsidR="006E030B" w:rsidDel="00F14020">
          <w:delText>.</w:delText>
        </w:r>
      </w:del>
      <w:ins w:id="75" w:author="Yang, Xu" w:date="2020-08-02T15:56:00Z">
        <w:r w:rsidR="00F14020">
          <w:t>We used the leading 70% of the dataset to train the lin</w:t>
        </w:r>
      </w:ins>
      <w:ins w:id="76" w:author="Yang, Xu" w:date="2020-08-02T15:57:00Z">
        <w:r w:rsidR="00F14020">
          <w:t>ear model and test the model using the rest of 30%.</w:t>
        </w:r>
      </w:ins>
    </w:p>
    <w:p w14:paraId="02DB1EA1" w14:textId="322DD997" w:rsidR="006E030B" w:rsidRDefault="006E030B" w:rsidP="00FC35E4">
      <w:pPr>
        <w:pStyle w:val="ListParagraph"/>
        <w:ind w:left="1080"/>
      </w:pPr>
      <w:r>
        <w:t>Lower cluster</w:t>
      </w:r>
      <w:r w:rsidR="00EF0A58">
        <w:t xml:space="preserve"> prediction</w:t>
      </w:r>
      <w:r>
        <w:t>:</w:t>
      </w:r>
    </w:p>
    <w:p w14:paraId="54DB5544" w14:textId="214BD8B1" w:rsidR="006E030B" w:rsidRDefault="00EF0A58" w:rsidP="00FC35E4">
      <w:pPr>
        <w:pStyle w:val="ListParagraph"/>
        <w:ind w:left="1080"/>
      </w:pPr>
      <w:r>
        <w:rPr>
          <w:noProof/>
        </w:rPr>
        <w:lastRenderedPageBreak/>
        <w:drawing>
          <wp:inline distT="0" distB="0" distL="0" distR="0" wp14:anchorId="663F27CA" wp14:editId="56FF7582">
            <wp:extent cx="5852160" cy="4351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52160" cy="4351020"/>
                    </a:xfrm>
                    <a:prstGeom prst="rect">
                      <a:avLst/>
                    </a:prstGeom>
                    <a:noFill/>
                    <a:ln>
                      <a:noFill/>
                    </a:ln>
                  </pic:spPr>
                </pic:pic>
              </a:graphicData>
            </a:graphic>
          </wp:inline>
        </w:drawing>
      </w:r>
    </w:p>
    <w:p w14:paraId="0B09A627" w14:textId="1D9C4F3B" w:rsidR="001455B9" w:rsidRDefault="001455B9" w:rsidP="00FC35E4">
      <w:pPr>
        <w:pStyle w:val="ListParagraph"/>
        <w:ind w:left="1080"/>
      </w:pPr>
      <w:r>
        <w:t xml:space="preserve">Linear fit: </w:t>
      </w:r>
      <w:r w:rsidRPr="001455B9">
        <w:rPr>
          <w:rFonts w:ascii="Cambria Math" w:hAnsi="Cambria Math" w:cs="Cambria Math"/>
        </w:rPr>
        <w:t>𝑦</w:t>
      </w:r>
      <w:r w:rsidRPr="001455B9">
        <w:t xml:space="preserve"> = 53.5 + 14.5 </w:t>
      </w:r>
      <w:r w:rsidRPr="001455B9">
        <w:rPr>
          <w:rFonts w:ascii="Cambria Math" w:hAnsi="Cambria Math" w:cs="Cambria Math"/>
        </w:rPr>
        <w:t>𝑥</w:t>
      </w:r>
    </w:p>
    <w:p w14:paraId="3667193C" w14:textId="77777777" w:rsidR="001455B9" w:rsidRDefault="001455B9" w:rsidP="001455B9">
      <w:pPr>
        <w:pStyle w:val="ListParagraph"/>
        <w:ind w:left="1080"/>
      </w:pPr>
      <w:r>
        <w:t>Coefficients: [[9.33002152]]</w:t>
      </w:r>
    </w:p>
    <w:p w14:paraId="2C3FD1E3" w14:textId="77777777" w:rsidR="001455B9" w:rsidRDefault="001455B9" w:rsidP="001455B9">
      <w:pPr>
        <w:pStyle w:val="ListParagraph"/>
        <w:ind w:left="1080"/>
      </w:pPr>
      <w:r>
        <w:t>Mean squared error: 33442.16</w:t>
      </w:r>
    </w:p>
    <w:p w14:paraId="2763C90F" w14:textId="77777777" w:rsidR="001455B9" w:rsidRDefault="001455B9" w:rsidP="001455B9">
      <w:pPr>
        <w:pStyle w:val="ListParagraph"/>
        <w:ind w:left="1080"/>
      </w:pPr>
      <w:r>
        <w:t xml:space="preserve">Coefficient of determination (y test vs y </w:t>
      </w:r>
      <w:proofErr w:type="gramStart"/>
      <w:r>
        <w:t>predict</w:t>
      </w:r>
      <w:proofErr w:type="gramEnd"/>
      <w:r>
        <w:t>): 0.12</w:t>
      </w:r>
    </w:p>
    <w:p w14:paraId="684DBE0A" w14:textId="39598698" w:rsidR="00753873" w:rsidRDefault="001455B9" w:rsidP="00753873">
      <w:pPr>
        <w:pStyle w:val="ListParagraph"/>
        <w:ind w:left="1080"/>
        <w:rPr>
          <w:ins w:id="77" w:author="Dung Nguyen" w:date="2020-08-02T16:27:00Z"/>
        </w:rPr>
      </w:pPr>
      <w:r>
        <w:t xml:space="preserve">coefficient of determination (x test vs y </w:t>
      </w:r>
      <w:proofErr w:type="gramStart"/>
      <w:r>
        <w:t>predict</w:t>
      </w:r>
      <w:proofErr w:type="gramEnd"/>
      <w:r>
        <w:t>): -43.91960031478436</w:t>
      </w:r>
    </w:p>
    <w:p w14:paraId="3A8D3AAE" w14:textId="77777777" w:rsidR="00753873" w:rsidRDefault="00753873">
      <w:pPr>
        <w:spacing w:after="0" w:line="480" w:lineRule="auto"/>
        <w:rPr>
          <w:ins w:id="78" w:author="Dung Nguyen" w:date="2020-08-02T16:27:00Z"/>
        </w:rPr>
      </w:pPr>
      <w:ins w:id="79" w:author="Dung Nguyen" w:date="2020-08-02T16:27:00Z">
        <w:r>
          <w:br w:type="page"/>
        </w:r>
      </w:ins>
    </w:p>
    <w:p w14:paraId="3570898C" w14:textId="77777777" w:rsidR="001455B9" w:rsidDel="00753873" w:rsidRDefault="001455B9" w:rsidP="001455B9">
      <w:pPr>
        <w:pStyle w:val="ListParagraph"/>
        <w:ind w:left="1080"/>
        <w:rPr>
          <w:del w:id="80" w:author="Dung Nguyen" w:date="2020-08-02T16:27:00Z"/>
        </w:rPr>
      </w:pPr>
    </w:p>
    <w:p w14:paraId="1F149D06" w14:textId="77777777" w:rsidR="001455B9" w:rsidRDefault="001455B9" w:rsidP="007847DB">
      <w:pPr>
        <w:pStyle w:val="ListParagraph"/>
        <w:ind w:left="1080"/>
      </w:pPr>
    </w:p>
    <w:p w14:paraId="73696310" w14:textId="09806E50" w:rsidR="001455B9" w:rsidRDefault="001455B9" w:rsidP="001455B9">
      <w:pPr>
        <w:pStyle w:val="ListParagraph"/>
        <w:ind w:left="1080"/>
      </w:pPr>
      <w:r>
        <w:t>Upper cluster prediction:</w:t>
      </w:r>
    </w:p>
    <w:p w14:paraId="2D0A4617" w14:textId="77777777" w:rsidR="001455B9" w:rsidRDefault="001455B9" w:rsidP="001455B9">
      <w:pPr>
        <w:pStyle w:val="ListParagraph"/>
        <w:ind w:left="1080"/>
      </w:pPr>
    </w:p>
    <w:p w14:paraId="7E2F9BC5" w14:textId="1FB4C629" w:rsidR="001455B9" w:rsidRDefault="001455B9" w:rsidP="001455B9">
      <w:pPr>
        <w:pStyle w:val="ListParagraph"/>
        <w:ind w:left="1080"/>
      </w:pPr>
      <w:r>
        <w:rPr>
          <w:noProof/>
        </w:rPr>
        <w:drawing>
          <wp:inline distT="0" distB="0" distL="0" distR="0" wp14:anchorId="2A15F148" wp14:editId="26D6186C">
            <wp:extent cx="5852160" cy="4351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2160" cy="4351020"/>
                    </a:xfrm>
                    <a:prstGeom prst="rect">
                      <a:avLst/>
                    </a:prstGeom>
                    <a:noFill/>
                    <a:ln>
                      <a:noFill/>
                    </a:ln>
                  </pic:spPr>
                </pic:pic>
              </a:graphicData>
            </a:graphic>
          </wp:inline>
        </w:drawing>
      </w:r>
    </w:p>
    <w:p w14:paraId="7522D667" w14:textId="24FE7CF3" w:rsidR="001455B9" w:rsidRDefault="001455B9" w:rsidP="001455B9">
      <w:pPr>
        <w:pStyle w:val="ListParagraph"/>
        <w:ind w:left="1080"/>
      </w:pPr>
      <w:r>
        <w:t xml:space="preserve">Linear fit: </w:t>
      </w:r>
      <w:r w:rsidRPr="001455B9">
        <w:rPr>
          <w:rFonts w:ascii="Cambria Math" w:hAnsi="Cambria Math" w:cs="Cambria Math"/>
        </w:rPr>
        <w:t>𝑦</w:t>
      </w:r>
      <w:r w:rsidRPr="001455B9">
        <w:t xml:space="preserve"> = 712 + 11.7 </w:t>
      </w:r>
      <w:r w:rsidRPr="001455B9">
        <w:rPr>
          <w:rFonts w:ascii="Cambria Math" w:hAnsi="Cambria Math" w:cs="Cambria Math"/>
        </w:rPr>
        <w:t>𝑥</w:t>
      </w:r>
    </w:p>
    <w:p w14:paraId="7F98ABBD" w14:textId="77777777" w:rsidR="001455B9" w:rsidRDefault="001455B9" w:rsidP="001455B9">
      <w:pPr>
        <w:pStyle w:val="ListParagraph"/>
        <w:ind w:left="1080"/>
      </w:pPr>
      <w:r>
        <w:t>Coefficients: [[8.37372782]]</w:t>
      </w:r>
    </w:p>
    <w:p w14:paraId="1F0177EF" w14:textId="77777777" w:rsidR="001455B9" w:rsidRDefault="001455B9" w:rsidP="001455B9">
      <w:pPr>
        <w:pStyle w:val="ListParagraph"/>
        <w:ind w:left="1080"/>
      </w:pPr>
      <w:r>
        <w:t>Mean squared error: 26432.48</w:t>
      </w:r>
    </w:p>
    <w:p w14:paraId="1662D27C" w14:textId="77777777" w:rsidR="001455B9" w:rsidRDefault="001455B9" w:rsidP="001455B9">
      <w:pPr>
        <w:pStyle w:val="ListParagraph"/>
        <w:ind w:left="1080"/>
      </w:pPr>
      <w:r>
        <w:t xml:space="preserve">Coefficient of determination (y test vs y </w:t>
      </w:r>
      <w:proofErr w:type="gramStart"/>
      <w:r>
        <w:t>predict</w:t>
      </w:r>
      <w:proofErr w:type="gramEnd"/>
      <w:r>
        <w:t>): 0.44</w:t>
      </w:r>
    </w:p>
    <w:p w14:paraId="4DB9FE9B" w14:textId="68319D89" w:rsidR="001455B9" w:rsidRDefault="001455B9" w:rsidP="001455B9">
      <w:pPr>
        <w:pStyle w:val="ListParagraph"/>
        <w:ind w:left="1080"/>
      </w:pPr>
      <w:r>
        <w:t xml:space="preserve">coefficient of determination (x test vs y </w:t>
      </w:r>
      <w:proofErr w:type="gramStart"/>
      <w:r>
        <w:t>predict</w:t>
      </w:r>
      <w:proofErr w:type="gramEnd"/>
      <w:r>
        <w:t>): 0.8440780702198116</w:t>
      </w:r>
    </w:p>
    <w:p w14:paraId="363A18E0" w14:textId="74D8BE3A" w:rsidR="00C06E4C" w:rsidRDefault="00C06E4C" w:rsidP="00C06E4C">
      <w:pPr>
        <w:pStyle w:val="ListParagraph"/>
        <w:numPr>
          <w:ilvl w:val="0"/>
          <w:numId w:val="3"/>
        </w:numPr>
      </w:pPr>
      <w:r>
        <w:t>Discussion:</w:t>
      </w:r>
    </w:p>
    <w:p w14:paraId="5C50824F" w14:textId="77777777" w:rsidR="00F14020" w:rsidRDefault="001455B9" w:rsidP="001455B9">
      <w:pPr>
        <w:pStyle w:val="ListParagraph"/>
        <w:ind w:left="1080"/>
        <w:rPr>
          <w:ins w:id="81" w:author="Yang, Xu" w:date="2020-08-02T15:59:00Z"/>
        </w:rPr>
      </w:pPr>
      <w:r>
        <w:t xml:space="preserve">The prediction results </w:t>
      </w:r>
      <w:del w:id="82" w:author="Yang, Xu" w:date="2020-08-02T15:58:00Z">
        <w:r w:rsidDel="00F14020">
          <w:delText xml:space="preserve">based on the spot price are more likely to be wrong than to be right. </w:delText>
        </w:r>
        <w:r w:rsidR="00956E46" w:rsidDel="00F14020">
          <w:delText>It was too ambitious to predict the rigs count based on spot price alone, as spot price is a factor that is often affected by many other variables.</w:delText>
        </w:r>
      </w:del>
      <w:ins w:id="83" w:author="Yang, Xu" w:date="2020-08-02T15:58:00Z">
        <w:r w:rsidR="00F14020">
          <w:t>shown above has a very large error when utilizing the first 70% and test the remaining 30%. We m</w:t>
        </w:r>
      </w:ins>
      <w:ins w:id="84" w:author="Yang, Xu" w:date="2020-08-02T15:59:00Z">
        <w:r w:rsidR="00F14020">
          <w:t>ade a hypothesis that this could be due to one factor modelling is too ambitious to achieve a good quality regression.</w:t>
        </w:r>
      </w:ins>
    </w:p>
    <w:p w14:paraId="3A06A91D" w14:textId="3781993C" w:rsidR="001455B9" w:rsidDel="009D1E8E" w:rsidRDefault="00F14020" w:rsidP="001455B9">
      <w:pPr>
        <w:pStyle w:val="ListParagraph"/>
        <w:ind w:left="1080"/>
        <w:rPr>
          <w:del w:id="85" w:author="Dung Nguyen" w:date="2020-08-02T16:32:00Z"/>
        </w:rPr>
      </w:pPr>
      <w:ins w:id="86" w:author="Yang, Xu" w:date="2020-08-02T15:59:00Z">
        <w:r>
          <w:t>Therefore, we are putting a more complex</w:t>
        </w:r>
      </w:ins>
      <w:ins w:id="87" w:author="Yang, Xu" w:date="2020-08-02T16:00:00Z">
        <w:r>
          <w:t xml:space="preserve"> model involving more than one vector feature in the next coming projects.</w:t>
        </w:r>
      </w:ins>
      <w:r w:rsidR="00956E46">
        <w:t xml:space="preserve"> </w:t>
      </w:r>
      <w:r w:rsidR="001455B9">
        <w:t xml:space="preserve"> </w:t>
      </w:r>
    </w:p>
    <w:p w14:paraId="40A5578D" w14:textId="45E52092" w:rsidR="006E030B" w:rsidDel="009D1E8E" w:rsidRDefault="006E030B" w:rsidP="006E030B">
      <w:pPr>
        <w:pStyle w:val="ListParagraph"/>
        <w:ind w:left="1080"/>
        <w:rPr>
          <w:del w:id="88" w:author="Dung Nguyen" w:date="2020-08-02T16:32:00Z"/>
        </w:rPr>
      </w:pPr>
    </w:p>
    <w:p w14:paraId="209B7135" w14:textId="77777777" w:rsidR="00C06E4C" w:rsidRDefault="00C06E4C" w:rsidP="009D1E8E">
      <w:pPr>
        <w:pStyle w:val="ListParagraph"/>
        <w:ind w:left="1080"/>
        <w:pPrChange w:id="89" w:author="Dung Nguyen" w:date="2020-08-02T16:32:00Z">
          <w:pPr>
            <w:pStyle w:val="ListParagraph"/>
            <w:ind w:left="1080"/>
          </w:pPr>
        </w:pPrChange>
      </w:pPr>
    </w:p>
    <w:p w14:paraId="2B1D6591" w14:textId="77777777" w:rsidR="00F3583D" w:rsidRDefault="00F3583D" w:rsidP="00F3583D">
      <w:pPr>
        <w:ind w:left="360"/>
      </w:pPr>
    </w:p>
    <w:p w14:paraId="2B5DA1B7" w14:textId="77777777" w:rsidR="00F3583D" w:rsidRDefault="00F3583D" w:rsidP="00F3583D">
      <w:pPr>
        <w:ind w:left="360"/>
      </w:pPr>
    </w:p>
    <w:sectPr w:rsidR="00F3583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9" w:author="Dung Nguyen" w:date="2020-07-23T00:51:00Z" w:initials="DN">
    <w:p w14:paraId="00A15627" w14:textId="192B1315" w:rsidR="00342187" w:rsidRDefault="00342187">
      <w:pPr>
        <w:pStyle w:val="CommentText"/>
      </w:pPr>
      <w:r>
        <w:rPr>
          <w:rStyle w:val="CommentReference"/>
        </w:rPr>
        <w:annotationRef/>
      </w:r>
      <w:r>
        <w:t>Business values</w:t>
      </w:r>
    </w:p>
  </w:comment>
  <w:comment w:id="18" w:author="Yang, Xu" w:date="2020-08-02T15:45:00Z" w:initials="YX">
    <w:p w14:paraId="19C34678" w14:textId="516E34AA" w:rsidR="00903F11" w:rsidRDefault="00903F11">
      <w:pPr>
        <w:pStyle w:val="CommentText"/>
      </w:pPr>
      <w:r>
        <w:rPr>
          <w:rStyle w:val="CommentReference"/>
        </w:rPr>
        <w:annotationRef/>
      </w:r>
      <w:r>
        <w:rPr>
          <w:rFonts w:asciiTheme="minorEastAsia" w:eastAsiaTheme="minorEastAsia" w:hAnsiTheme="minorEastAsia" w:hint="eastAsia"/>
          <w:lang w:eastAsia="zh-CN"/>
        </w:rPr>
        <w:t>If</w:t>
      </w:r>
      <w:r>
        <w:rPr>
          <w:rFonts w:eastAsiaTheme="minorHAnsi"/>
        </w:rPr>
        <w:t xml:space="preserve"> </w:t>
      </w:r>
      <w:r>
        <w:rPr>
          <w:rFonts w:asciiTheme="minorEastAsia" w:eastAsiaTheme="minorEastAsia" w:hAnsiTheme="minorEastAsia" w:hint="eastAsia"/>
          <w:lang w:eastAsia="zh-CN"/>
        </w:rPr>
        <w:t>You</w:t>
      </w:r>
      <w:r>
        <w:rPr>
          <w:rFonts w:eastAsiaTheme="minorHAnsi"/>
        </w:rPr>
        <w:t xml:space="preserve"> could add x label as well as the y label that would be great</w:t>
      </w:r>
    </w:p>
  </w:comment>
  <w:comment w:id="20" w:author="Yang, Xu" w:date="2020-08-02T15:46:00Z" w:initials="YX">
    <w:p w14:paraId="0BE73521" w14:textId="12390FB6" w:rsidR="00903F11" w:rsidRDefault="00903F11">
      <w:pPr>
        <w:pStyle w:val="CommentText"/>
      </w:pPr>
      <w:r>
        <w:rPr>
          <w:rStyle w:val="CommentReference"/>
        </w:rPr>
        <w:annotationRef/>
      </w:r>
      <w:r>
        <w:t>Same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0A15627" w15:done="1"/>
  <w15:commentEx w15:paraId="19C34678" w15:done="0"/>
  <w15:commentEx w15:paraId="0BE735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D15E30" w16cex:dateUtc="2020-08-02T20:45:00Z"/>
  <w16cex:commentExtensible w16cex:durableId="22D15E5D" w16cex:dateUtc="2020-08-02T20: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0A15627" w16cid:durableId="22C35DA0"/>
  <w16cid:commentId w16cid:paraId="19C34678" w16cid:durableId="22D15E30"/>
  <w16cid:commentId w16cid:paraId="0BE73521" w16cid:durableId="22D15E5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DengXian">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FF4615C"/>
    <w:multiLevelType w:val="hybridMultilevel"/>
    <w:tmpl w:val="26806F98"/>
    <w:lvl w:ilvl="0" w:tplc="AAA4EF9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67405538"/>
    <w:multiLevelType w:val="hybridMultilevel"/>
    <w:tmpl w:val="D1EC08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DCA7CF1"/>
    <w:multiLevelType w:val="hybridMultilevel"/>
    <w:tmpl w:val="59D48580"/>
    <w:lvl w:ilvl="0" w:tplc="2A52E1F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ung Nguyen">
    <w15:presenceInfo w15:providerId="Windows Live" w15:userId="7ae0d2717e942337"/>
  </w15:person>
  <w15:person w15:author="Yang, Xu">
    <w15:presenceInfo w15:providerId="None" w15:userId="Yang, X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7D64"/>
    <w:rsid w:val="00031FC5"/>
    <w:rsid w:val="000776AB"/>
    <w:rsid w:val="000A4B42"/>
    <w:rsid w:val="000B76C5"/>
    <w:rsid w:val="000D1DEE"/>
    <w:rsid w:val="00113A35"/>
    <w:rsid w:val="00137D64"/>
    <w:rsid w:val="001455B9"/>
    <w:rsid w:val="0019111C"/>
    <w:rsid w:val="00193088"/>
    <w:rsid w:val="001C5CF4"/>
    <w:rsid w:val="001D0B11"/>
    <w:rsid w:val="002A23E8"/>
    <w:rsid w:val="002B3D24"/>
    <w:rsid w:val="002F77C9"/>
    <w:rsid w:val="00342187"/>
    <w:rsid w:val="003662E5"/>
    <w:rsid w:val="003875AA"/>
    <w:rsid w:val="003E4865"/>
    <w:rsid w:val="00405143"/>
    <w:rsid w:val="00405A6E"/>
    <w:rsid w:val="004271C2"/>
    <w:rsid w:val="004322F1"/>
    <w:rsid w:val="00463D2D"/>
    <w:rsid w:val="004724B6"/>
    <w:rsid w:val="00483988"/>
    <w:rsid w:val="00494B1E"/>
    <w:rsid w:val="004D3B9F"/>
    <w:rsid w:val="005739F4"/>
    <w:rsid w:val="00592613"/>
    <w:rsid w:val="0064430E"/>
    <w:rsid w:val="0066670C"/>
    <w:rsid w:val="00691C0B"/>
    <w:rsid w:val="006B4891"/>
    <w:rsid w:val="006E030B"/>
    <w:rsid w:val="00717AB9"/>
    <w:rsid w:val="00720499"/>
    <w:rsid w:val="00732329"/>
    <w:rsid w:val="00753873"/>
    <w:rsid w:val="007847DB"/>
    <w:rsid w:val="007E2F5A"/>
    <w:rsid w:val="007F37D5"/>
    <w:rsid w:val="007F57C5"/>
    <w:rsid w:val="00806C28"/>
    <w:rsid w:val="00835603"/>
    <w:rsid w:val="00850D6F"/>
    <w:rsid w:val="00851539"/>
    <w:rsid w:val="008564B4"/>
    <w:rsid w:val="00867320"/>
    <w:rsid w:val="0089256E"/>
    <w:rsid w:val="008F7408"/>
    <w:rsid w:val="00903F11"/>
    <w:rsid w:val="009141E6"/>
    <w:rsid w:val="00956E46"/>
    <w:rsid w:val="00960694"/>
    <w:rsid w:val="00960FE4"/>
    <w:rsid w:val="009B3037"/>
    <w:rsid w:val="009C526F"/>
    <w:rsid w:val="009D1677"/>
    <w:rsid w:val="009D1E8E"/>
    <w:rsid w:val="009F0051"/>
    <w:rsid w:val="00A74D63"/>
    <w:rsid w:val="00A90770"/>
    <w:rsid w:val="00A93FEA"/>
    <w:rsid w:val="00AB7105"/>
    <w:rsid w:val="00AD6935"/>
    <w:rsid w:val="00B2224C"/>
    <w:rsid w:val="00B3382C"/>
    <w:rsid w:val="00B61C56"/>
    <w:rsid w:val="00B62409"/>
    <w:rsid w:val="00B85539"/>
    <w:rsid w:val="00B92E8E"/>
    <w:rsid w:val="00BE6481"/>
    <w:rsid w:val="00BF2F6D"/>
    <w:rsid w:val="00C06E4C"/>
    <w:rsid w:val="00C14F82"/>
    <w:rsid w:val="00C41706"/>
    <w:rsid w:val="00CB3D02"/>
    <w:rsid w:val="00CD7973"/>
    <w:rsid w:val="00CE3DB4"/>
    <w:rsid w:val="00CF458A"/>
    <w:rsid w:val="00D139CD"/>
    <w:rsid w:val="00D3766C"/>
    <w:rsid w:val="00D56B80"/>
    <w:rsid w:val="00D66DAF"/>
    <w:rsid w:val="00DD4B0F"/>
    <w:rsid w:val="00DD5527"/>
    <w:rsid w:val="00E0370D"/>
    <w:rsid w:val="00E2741F"/>
    <w:rsid w:val="00E32A84"/>
    <w:rsid w:val="00ED4B2A"/>
    <w:rsid w:val="00EE1056"/>
    <w:rsid w:val="00EF0456"/>
    <w:rsid w:val="00EF0A58"/>
    <w:rsid w:val="00EF6523"/>
    <w:rsid w:val="00F14020"/>
    <w:rsid w:val="00F31F38"/>
    <w:rsid w:val="00F3583D"/>
    <w:rsid w:val="00F3623C"/>
    <w:rsid w:val="00F420DE"/>
    <w:rsid w:val="00FA4D19"/>
    <w:rsid w:val="00FC35E4"/>
    <w:rsid w:val="00FF1C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6CC0B"/>
  <w15:chartTrackingRefBased/>
  <w15:docId w15:val="{BC252E08-CDE4-4C03-A6E3-BCD5551500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9D1677"/>
    <w:rPr>
      <w:color w:val="0000FF"/>
      <w:u w:val="single"/>
    </w:rPr>
  </w:style>
  <w:style w:type="character" w:styleId="CommentReference">
    <w:name w:val="annotation reference"/>
    <w:basedOn w:val="DefaultParagraphFont"/>
    <w:uiPriority w:val="99"/>
    <w:semiHidden/>
    <w:unhideWhenUsed/>
    <w:rsid w:val="00342187"/>
    <w:rPr>
      <w:sz w:val="16"/>
      <w:szCs w:val="16"/>
    </w:rPr>
  </w:style>
  <w:style w:type="paragraph" w:styleId="CommentText">
    <w:name w:val="annotation text"/>
    <w:basedOn w:val="Normal"/>
    <w:link w:val="CommentTextChar"/>
    <w:uiPriority w:val="99"/>
    <w:semiHidden/>
    <w:unhideWhenUsed/>
    <w:rsid w:val="00342187"/>
    <w:pPr>
      <w:spacing w:line="240" w:lineRule="auto"/>
    </w:pPr>
    <w:rPr>
      <w:sz w:val="20"/>
      <w:szCs w:val="20"/>
    </w:rPr>
  </w:style>
  <w:style w:type="character" w:customStyle="1" w:styleId="CommentTextChar">
    <w:name w:val="Comment Text Char"/>
    <w:basedOn w:val="DefaultParagraphFont"/>
    <w:link w:val="CommentText"/>
    <w:uiPriority w:val="99"/>
    <w:semiHidden/>
    <w:rsid w:val="00342187"/>
    <w:rPr>
      <w:sz w:val="20"/>
      <w:szCs w:val="20"/>
    </w:rPr>
  </w:style>
  <w:style w:type="paragraph" w:styleId="CommentSubject">
    <w:name w:val="annotation subject"/>
    <w:basedOn w:val="CommentText"/>
    <w:next w:val="CommentText"/>
    <w:link w:val="CommentSubjectChar"/>
    <w:uiPriority w:val="99"/>
    <w:semiHidden/>
    <w:unhideWhenUsed/>
    <w:rsid w:val="00342187"/>
    <w:rPr>
      <w:b/>
      <w:bCs/>
    </w:rPr>
  </w:style>
  <w:style w:type="character" w:customStyle="1" w:styleId="CommentSubjectChar">
    <w:name w:val="Comment Subject Char"/>
    <w:basedOn w:val="CommentTextChar"/>
    <w:link w:val="CommentSubject"/>
    <w:uiPriority w:val="99"/>
    <w:semiHidden/>
    <w:rsid w:val="00342187"/>
    <w:rPr>
      <w:b/>
      <w:bCs/>
      <w:sz w:val="20"/>
      <w:szCs w:val="20"/>
    </w:rPr>
  </w:style>
  <w:style w:type="paragraph" w:styleId="BalloonText">
    <w:name w:val="Balloon Text"/>
    <w:basedOn w:val="Normal"/>
    <w:link w:val="BalloonTextChar"/>
    <w:uiPriority w:val="99"/>
    <w:semiHidden/>
    <w:unhideWhenUsed/>
    <w:rsid w:val="0034218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42187"/>
    <w:rPr>
      <w:rFonts w:ascii="Segoe UI" w:hAnsi="Segoe UI" w:cs="Segoe UI"/>
      <w:sz w:val="18"/>
      <w:szCs w:val="18"/>
    </w:rPr>
  </w:style>
  <w:style w:type="paragraph" w:styleId="ListParagraph">
    <w:name w:val="List Paragraph"/>
    <w:basedOn w:val="Normal"/>
    <w:uiPriority w:val="34"/>
    <w:qFormat/>
    <w:rsid w:val="00113A3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eia.gov/" TargetMode="External"/><Relationship Id="rId13" Type="http://schemas.openxmlformats.org/officeDocument/2006/relationships/chart" Target="charts/chart1.xml"/><Relationship Id="rId18" Type="http://schemas.openxmlformats.org/officeDocument/2006/relationships/image" Target="media/image3.tiff"/><Relationship Id="rId3" Type="http://schemas.openxmlformats.org/officeDocument/2006/relationships/settings" Target="settings.xml"/><Relationship Id="rId21" Type="http://schemas.openxmlformats.org/officeDocument/2006/relationships/image" Target="media/image6.tiff"/><Relationship Id="rId7" Type="http://schemas.microsoft.com/office/2016/09/relationships/commentsIds" Target="commentsIds.xml"/><Relationship Id="rId12" Type="http://schemas.openxmlformats.org/officeDocument/2006/relationships/image" Target="media/image2.png"/><Relationship Id="rId17" Type="http://schemas.openxmlformats.org/officeDocument/2006/relationships/chart" Target="charts/chart2.xml"/><Relationship Id="rId25" Type="http://schemas.microsoft.com/office/2018/08/relationships/commentsExtensible" Target="commentsExtensible.xm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5.tiff"/><Relationship Id="rId1" Type="http://schemas.openxmlformats.org/officeDocument/2006/relationships/numbering" Target="numbering.xml"/><Relationship Id="rId6" Type="http://schemas.microsoft.com/office/2011/relationships/commentsExtended" Target="commentsExtended.xml"/><Relationship Id="rId11" Type="http://schemas.microsoft.com/office/2014/relationships/chartEx" Target="charts/chartEx2.xml"/><Relationship Id="rId24" Type="http://schemas.openxmlformats.org/officeDocument/2006/relationships/theme" Target="theme/theme1.xml"/><Relationship Id="rId5" Type="http://schemas.openxmlformats.org/officeDocument/2006/relationships/comments" Target="comments.xml"/><Relationship Id="rId23" Type="http://schemas.microsoft.com/office/2011/relationships/people" Target="people.xml"/><Relationship Id="rId10" Type="http://schemas.openxmlformats.org/officeDocument/2006/relationships/image" Target="media/image1.png"/><Relationship Id="rId19" Type="http://schemas.openxmlformats.org/officeDocument/2006/relationships/image" Target="media/image4.tiff"/><Relationship Id="rId4" Type="http://schemas.openxmlformats.org/officeDocument/2006/relationships/webSettings" Target="webSettings.xml"/><Relationship Id="rId9" Type="http://schemas.microsoft.com/office/2014/relationships/chartEx" Target="charts/chartEx1.xml"/><Relationship Id="rId14" Type="http://schemas.microsoft.com/office/2014/relationships/chartEx" Target="charts/chartEx3.xml"/><Relationship Id="rId22"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thuyd\Desktop\bootcamp\Project%201\Rig_Count_vs._Spot_Price_DN%20edited.xlsx" TargetMode="External"/><Relationship Id="rId2" Type="http://schemas.microsoft.com/office/2011/relationships/chartColorStyle" Target="colors3.xml"/><Relationship Id="rId1" Type="http://schemas.microsoft.com/office/2011/relationships/chartStyle" Target="style3.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thuyd\Desktop\bootcamp\Project%201\Rig_Count_vs._Spot_Price_DN%20edited.xlsx" TargetMode="External"/><Relationship Id="rId2" Type="http://schemas.microsoft.com/office/2011/relationships/chartColorStyle" Target="colors5.xml"/><Relationship Id="rId1" Type="http://schemas.microsoft.com/office/2011/relationships/chartStyle" Target="style5.xm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thuyd\Desktop\bootcamp\Project%201\Rig_Count_vs._Spot_Price_DN%20edited.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file:///C:\Users\thuyd\Desktop\bootcamp\Project%201\Rig_Count_vs._Spot_Price_DN%20edited.xlsx" TargetMode="External"/></Relationships>
</file>

<file path=word/charts/_rels/chartEx3.xml.rels><?xml version="1.0" encoding="UTF-8" standalone="yes"?>
<Relationships xmlns="http://schemas.openxmlformats.org/package/2006/relationships"><Relationship Id="rId3" Type="http://schemas.microsoft.com/office/2011/relationships/chartColorStyle" Target="colors4.xml"/><Relationship Id="rId2" Type="http://schemas.microsoft.com/office/2011/relationships/chartStyle" Target="style4.xml"/><Relationship Id="rId1" Type="http://schemas.openxmlformats.org/officeDocument/2006/relationships/oleObject" Target="file:///C:\Users\thuyd\Desktop\bootcamp\Project%201\Rig_Count_vs._Spot_Price_DN%20edite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Spot</a:t>
            </a:r>
            <a:r>
              <a:rPr lang="en-US" baseline="0"/>
              <a:t> Price and Rigs Count vs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1"/>
          <c:tx>
            <c:v>Spot Price</c:v>
          </c:tx>
          <c:spPr>
            <a:ln w="19050" cap="rnd">
              <a:solidFill>
                <a:schemeClr val="accent2"/>
              </a:solidFill>
              <a:round/>
            </a:ln>
            <a:effectLst/>
          </c:spPr>
          <c:marker>
            <c:symbol val="none"/>
          </c:marker>
          <c:cat>
            <c:numRef>
              <c:f>'Rig Count vs. Spot Price'!$A$8:$A$420</c:f>
              <c:numCache>
                <c:formatCode>mmm\-yy</c:formatCode>
                <c:ptCount val="413"/>
                <c:pt idx="0">
                  <c:v>43952</c:v>
                </c:pt>
                <c:pt idx="1">
                  <c:v>43922</c:v>
                </c:pt>
                <c:pt idx="2">
                  <c:v>43891</c:v>
                </c:pt>
                <c:pt idx="3">
                  <c:v>43862</c:v>
                </c:pt>
                <c:pt idx="4">
                  <c:v>43831</c:v>
                </c:pt>
                <c:pt idx="5">
                  <c:v>43800</c:v>
                </c:pt>
                <c:pt idx="6">
                  <c:v>43770</c:v>
                </c:pt>
                <c:pt idx="7">
                  <c:v>43739</c:v>
                </c:pt>
                <c:pt idx="8">
                  <c:v>43709</c:v>
                </c:pt>
                <c:pt idx="9">
                  <c:v>43678</c:v>
                </c:pt>
                <c:pt idx="10">
                  <c:v>43647</c:v>
                </c:pt>
                <c:pt idx="11">
                  <c:v>43617</c:v>
                </c:pt>
                <c:pt idx="12">
                  <c:v>43586</c:v>
                </c:pt>
                <c:pt idx="13">
                  <c:v>43556</c:v>
                </c:pt>
                <c:pt idx="14">
                  <c:v>43525</c:v>
                </c:pt>
                <c:pt idx="15">
                  <c:v>43497</c:v>
                </c:pt>
                <c:pt idx="16">
                  <c:v>43466</c:v>
                </c:pt>
                <c:pt idx="17">
                  <c:v>43435</c:v>
                </c:pt>
                <c:pt idx="18">
                  <c:v>43405</c:v>
                </c:pt>
                <c:pt idx="19">
                  <c:v>43374</c:v>
                </c:pt>
                <c:pt idx="20">
                  <c:v>43344</c:v>
                </c:pt>
                <c:pt idx="21">
                  <c:v>43313</c:v>
                </c:pt>
                <c:pt idx="22">
                  <c:v>43282</c:v>
                </c:pt>
                <c:pt idx="23">
                  <c:v>43252</c:v>
                </c:pt>
                <c:pt idx="24">
                  <c:v>43221</c:v>
                </c:pt>
                <c:pt idx="25">
                  <c:v>43191</c:v>
                </c:pt>
                <c:pt idx="26">
                  <c:v>43160</c:v>
                </c:pt>
                <c:pt idx="27">
                  <c:v>43132</c:v>
                </c:pt>
                <c:pt idx="28">
                  <c:v>43101</c:v>
                </c:pt>
                <c:pt idx="29">
                  <c:v>43070</c:v>
                </c:pt>
                <c:pt idx="30">
                  <c:v>43040</c:v>
                </c:pt>
                <c:pt idx="31">
                  <c:v>43009</c:v>
                </c:pt>
                <c:pt idx="32">
                  <c:v>42979</c:v>
                </c:pt>
                <c:pt idx="33">
                  <c:v>42948</c:v>
                </c:pt>
                <c:pt idx="34">
                  <c:v>42917</c:v>
                </c:pt>
                <c:pt idx="35">
                  <c:v>42887</c:v>
                </c:pt>
                <c:pt idx="36">
                  <c:v>42856</c:v>
                </c:pt>
                <c:pt idx="37">
                  <c:v>42826</c:v>
                </c:pt>
                <c:pt idx="38">
                  <c:v>42795</c:v>
                </c:pt>
                <c:pt idx="39">
                  <c:v>42767</c:v>
                </c:pt>
                <c:pt idx="40">
                  <c:v>42736</c:v>
                </c:pt>
                <c:pt idx="41">
                  <c:v>42705</c:v>
                </c:pt>
                <c:pt idx="42">
                  <c:v>42675</c:v>
                </c:pt>
                <c:pt idx="43">
                  <c:v>42644</c:v>
                </c:pt>
                <c:pt idx="44">
                  <c:v>42614</c:v>
                </c:pt>
                <c:pt idx="45">
                  <c:v>42583</c:v>
                </c:pt>
                <c:pt idx="46">
                  <c:v>42552</c:v>
                </c:pt>
                <c:pt idx="47">
                  <c:v>42522</c:v>
                </c:pt>
                <c:pt idx="48">
                  <c:v>42491</c:v>
                </c:pt>
                <c:pt idx="49">
                  <c:v>42461</c:v>
                </c:pt>
                <c:pt idx="50">
                  <c:v>42430</c:v>
                </c:pt>
                <c:pt idx="51">
                  <c:v>42401</c:v>
                </c:pt>
                <c:pt idx="52">
                  <c:v>42370</c:v>
                </c:pt>
                <c:pt idx="53">
                  <c:v>42339</c:v>
                </c:pt>
                <c:pt idx="54">
                  <c:v>42309</c:v>
                </c:pt>
                <c:pt idx="55">
                  <c:v>42278</c:v>
                </c:pt>
                <c:pt idx="56">
                  <c:v>42248</c:v>
                </c:pt>
                <c:pt idx="57">
                  <c:v>42217</c:v>
                </c:pt>
                <c:pt idx="58">
                  <c:v>42186</c:v>
                </c:pt>
                <c:pt idx="59">
                  <c:v>42156</c:v>
                </c:pt>
                <c:pt idx="60">
                  <c:v>42125</c:v>
                </c:pt>
                <c:pt idx="61">
                  <c:v>42095</c:v>
                </c:pt>
                <c:pt idx="62">
                  <c:v>42064</c:v>
                </c:pt>
                <c:pt idx="63">
                  <c:v>42036</c:v>
                </c:pt>
                <c:pt idx="64">
                  <c:v>42005</c:v>
                </c:pt>
                <c:pt idx="65">
                  <c:v>41974</c:v>
                </c:pt>
                <c:pt idx="66">
                  <c:v>41944</c:v>
                </c:pt>
                <c:pt idx="67">
                  <c:v>41913</c:v>
                </c:pt>
                <c:pt idx="68">
                  <c:v>41883</c:v>
                </c:pt>
                <c:pt idx="69">
                  <c:v>41852</c:v>
                </c:pt>
                <c:pt idx="70">
                  <c:v>41821</c:v>
                </c:pt>
                <c:pt idx="71">
                  <c:v>41791</c:v>
                </c:pt>
                <c:pt idx="72">
                  <c:v>41760</c:v>
                </c:pt>
                <c:pt idx="73">
                  <c:v>41730</c:v>
                </c:pt>
                <c:pt idx="74">
                  <c:v>41699</c:v>
                </c:pt>
                <c:pt idx="75">
                  <c:v>41671</c:v>
                </c:pt>
                <c:pt idx="76">
                  <c:v>41640</c:v>
                </c:pt>
                <c:pt idx="77">
                  <c:v>41609</c:v>
                </c:pt>
                <c:pt idx="78">
                  <c:v>41579</c:v>
                </c:pt>
                <c:pt idx="79">
                  <c:v>41548</c:v>
                </c:pt>
                <c:pt idx="80">
                  <c:v>41518</c:v>
                </c:pt>
                <c:pt idx="81">
                  <c:v>41487</c:v>
                </c:pt>
                <c:pt idx="82">
                  <c:v>41456</c:v>
                </c:pt>
                <c:pt idx="83">
                  <c:v>41426</c:v>
                </c:pt>
                <c:pt idx="84">
                  <c:v>41395</c:v>
                </c:pt>
                <c:pt idx="85">
                  <c:v>41365</c:v>
                </c:pt>
                <c:pt idx="86">
                  <c:v>41334</c:v>
                </c:pt>
                <c:pt idx="87">
                  <c:v>41306</c:v>
                </c:pt>
                <c:pt idx="88">
                  <c:v>41275</c:v>
                </c:pt>
                <c:pt idx="89">
                  <c:v>41244</c:v>
                </c:pt>
                <c:pt idx="90">
                  <c:v>41214</c:v>
                </c:pt>
                <c:pt idx="91">
                  <c:v>41183</c:v>
                </c:pt>
                <c:pt idx="92">
                  <c:v>41153</c:v>
                </c:pt>
                <c:pt idx="93">
                  <c:v>41122</c:v>
                </c:pt>
                <c:pt idx="94">
                  <c:v>41091</c:v>
                </c:pt>
                <c:pt idx="95">
                  <c:v>41061</c:v>
                </c:pt>
                <c:pt idx="96">
                  <c:v>41030</c:v>
                </c:pt>
                <c:pt idx="97">
                  <c:v>41000</c:v>
                </c:pt>
                <c:pt idx="98">
                  <c:v>40969</c:v>
                </c:pt>
                <c:pt idx="99">
                  <c:v>40940</c:v>
                </c:pt>
                <c:pt idx="100">
                  <c:v>40909</c:v>
                </c:pt>
                <c:pt idx="101">
                  <c:v>40878</c:v>
                </c:pt>
                <c:pt idx="102">
                  <c:v>40848</c:v>
                </c:pt>
                <c:pt idx="103">
                  <c:v>40817</c:v>
                </c:pt>
                <c:pt idx="104">
                  <c:v>40787</c:v>
                </c:pt>
                <c:pt idx="105">
                  <c:v>40756</c:v>
                </c:pt>
                <c:pt idx="106">
                  <c:v>40725</c:v>
                </c:pt>
                <c:pt idx="107">
                  <c:v>40695</c:v>
                </c:pt>
                <c:pt idx="108">
                  <c:v>40664</c:v>
                </c:pt>
                <c:pt idx="109">
                  <c:v>40634</c:v>
                </c:pt>
                <c:pt idx="110">
                  <c:v>40603</c:v>
                </c:pt>
                <c:pt idx="111">
                  <c:v>40575</c:v>
                </c:pt>
                <c:pt idx="112">
                  <c:v>40544</c:v>
                </c:pt>
                <c:pt idx="113">
                  <c:v>40513</c:v>
                </c:pt>
                <c:pt idx="114">
                  <c:v>40483</c:v>
                </c:pt>
                <c:pt idx="115">
                  <c:v>40452</c:v>
                </c:pt>
                <c:pt idx="116">
                  <c:v>40422</c:v>
                </c:pt>
                <c:pt idx="117">
                  <c:v>40391</c:v>
                </c:pt>
                <c:pt idx="118">
                  <c:v>40360</c:v>
                </c:pt>
                <c:pt idx="119">
                  <c:v>40330</c:v>
                </c:pt>
                <c:pt idx="120">
                  <c:v>40299</c:v>
                </c:pt>
                <c:pt idx="121">
                  <c:v>40269</c:v>
                </c:pt>
                <c:pt idx="122">
                  <c:v>40238</c:v>
                </c:pt>
                <c:pt idx="123">
                  <c:v>40210</c:v>
                </c:pt>
                <c:pt idx="124">
                  <c:v>40179</c:v>
                </c:pt>
                <c:pt idx="125">
                  <c:v>40148</c:v>
                </c:pt>
                <c:pt idx="126">
                  <c:v>40118</c:v>
                </c:pt>
                <c:pt idx="127">
                  <c:v>40087</c:v>
                </c:pt>
                <c:pt idx="128">
                  <c:v>40057</c:v>
                </c:pt>
                <c:pt idx="129">
                  <c:v>40026</c:v>
                </c:pt>
                <c:pt idx="130">
                  <c:v>39995</c:v>
                </c:pt>
                <c:pt idx="131">
                  <c:v>39965</c:v>
                </c:pt>
                <c:pt idx="132">
                  <c:v>39934</c:v>
                </c:pt>
                <c:pt idx="133">
                  <c:v>39904</c:v>
                </c:pt>
                <c:pt idx="134">
                  <c:v>39873</c:v>
                </c:pt>
                <c:pt idx="135">
                  <c:v>39845</c:v>
                </c:pt>
                <c:pt idx="136">
                  <c:v>39814</c:v>
                </c:pt>
                <c:pt idx="137">
                  <c:v>39783</c:v>
                </c:pt>
                <c:pt idx="138">
                  <c:v>39753</c:v>
                </c:pt>
                <c:pt idx="139">
                  <c:v>39722</c:v>
                </c:pt>
                <c:pt idx="140">
                  <c:v>39692</c:v>
                </c:pt>
                <c:pt idx="141">
                  <c:v>39661</c:v>
                </c:pt>
                <c:pt idx="142">
                  <c:v>39630</c:v>
                </c:pt>
                <c:pt idx="143">
                  <c:v>39600</c:v>
                </c:pt>
                <c:pt idx="144">
                  <c:v>39569</c:v>
                </c:pt>
                <c:pt idx="145">
                  <c:v>39539</c:v>
                </c:pt>
                <c:pt idx="146">
                  <c:v>39508</c:v>
                </c:pt>
                <c:pt idx="147">
                  <c:v>39479</c:v>
                </c:pt>
                <c:pt idx="148">
                  <c:v>39448</c:v>
                </c:pt>
                <c:pt idx="149">
                  <c:v>39417</c:v>
                </c:pt>
                <c:pt idx="150">
                  <c:v>39387</c:v>
                </c:pt>
                <c:pt idx="151">
                  <c:v>39356</c:v>
                </c:pt>
                <c:pt idx="152">
                  <c:v>39326</c:v>
                </c:pt>
                <c:pt idx="153">
                  <c:v>39295</c:v>
                </c:pt>
                <c:pt idx="154">
                  <c:v>39264</c:v>
                </c:pt>
                <c:pt idx="155">
                  <c:v>39234</c:v>
                </c:pt>
                <c:pt idx="156">
                  <c:v>39203</c:v>
                </c:pt>
                <c:pt idx="157">
                  <c:v>39173</c:v>
                </c:pt>
                <c:pt idx="158">
                  <c:v>39142</c:v>
                </c:pt>
                <c:pt idx="159">
                  <c:v>39114</c:v>
                </c:pt>
                <c:pt idx="160">
                  <c:v>39083</c:v>
                </c:pt>
                <c:pt idx="161">
                  <c:v>39052</c:v>
                </c:pt>
                <c:pt idx="162">
                  <c:v>39022</c:v>
                </c:pt>
                <c:pt idx="163">
                  <c:v>38991</c:v>
                </c:pt>
                <c:pt idx="164">
                  <c:v>38961</c:v>
                </c:pt>
                <c:pt idx="165">
                  <c:v>38930</c:v>
                </c:pt>
                <c:pt idx="166">
                  <c:v>38899</c:v>
                </c:pt>
                <c:pt idx="167">
                  <c:v>38869</c:v>
                </c:pt>
                <c:pt idx="168">
                  <c:v>38838</c:v>
                </c:pt>
                <c:pt idx="169">
                  <c:v>38808</c:v>
                </c:pt>
                <c:pt idx="170">
                  <c:v>38777</c:v>
                </c:pt>
                <c:pt idx="171">
                  <c:v>38749</c:v>
                </c:pt>
                <c:pt idx="172">
                  <c:v>38718</c:v>
                </c:pt>
                <c:pt idx="173">
                  <c:v>38687</c:v>
                </c:pt>
                <c:pt idx="174">
                  <c:v>38657</c:v>
                </c:pt>
                <c:pt idx="175">
                  <c:v>38626</c:v>
                </c:pt>
                <c:pt idx="176">
                  <c:v>38596</c:v>
                </c:pt>
                <c:pt idx="177">
                  <c:v>38565</c:v>
                </c:pt>
                <c:pt idx="178">
                  <c:v>38534</c:v>
                </c:pt>
                <c:pt idx="179">
                  <c:v>38504</c:v>
                </c:pt>
                <c:pt idx="180">
                  <c:v>38473</c:v>
                </c:pt>
                <c:pt idx="181">
                  <c:v>38443</c:v>
                </c:pt>
                <c:pt idx="182">
                  <c:v>38412</c:v>
                </c:pt>
                <c:pt idx="183">
                  <c:v>38384</c:v>
                </c:pt>
                <c:pt idx="184">
                  <c:v>38353</c:v>
                </c:pt>
                <c:pt idx="185">
                  <c:v>38322</c:v>
                </c:pt>
                <c:pt idx="186">
                  <c:v>38292</c:v>
                </c:pt>
                <c:pt idx="187">
                  <c:v>38261</c:v>
                </c:pt>
                <c:pt idx="188">
                  <c:v>38231</c:v>
                </c:pt>
                <c:pt idx="189">
                  <c:v>38200</c:v>
                </c:pt>
                <c:pt idx="190">
                  <c:v>38169</c:v>
                </c:pt>
                <c:pt idx="191">
                  <c:v>38139</c:v>
                </c:pt>
                <c:pt idx="192">
                  <c:v>38108</c:v>
                </c:pt>
                <c:pt idx="193">
                  <c:v>38078</c:v>
                </c:pt>
                <c:pt idx="194">
                  <c:v>38047</c:v>
                </c:pt>
                <c:pt idx="195">
                  <c:v>38018</c:v>
                </c:pt>
                <c:pt idx="196">
                  <c:v>37987</c:v>
                </c:pt>
                <c:pt idx="197">
                  <c:v>37956</c:v>
                </c:pt>
                <c:pt idx="198">
                  <c:v>37926</c:v>
                </c:pt>
                <c:pt idx="199">
                  <c:v>37895</c:v>
                </c:pt>
                <c:pt idx="200">
                  <c:v>37865</c:v>
                </c:pt>
                <c:pt idx="201">
                  <c:v>37834</c:v>
                </c:pt>
                <c:pt idx="202">
                  <c:v>37803</c:v>
                </c:pt>
                <c:pt idx="203">
                  <c:v>37773</c:v>
                </c:pt>
                <c:pt idx="204">
                  <c:v>37742</c:v>
                </c:pt>
                <c:pt idx="205">
                  <c:v>37712</c:v>
                </c:pt>
                <c:pt idx="206">
                  <c:v>37681</c:v>
                </c:pt>
                <c:pt idx="207">
                  <c:v>37653</c:v>
                </c:pt>
                <c:pt idx="208">
                  <c:v>37622</c:v>
                </c:pt>
                <c:pt idx="209">
                  <c:v>37591</c:v>
                </c:pt>
                <c:pt idx="210">
                  <c:v>37561</c:v>
                </c:pt>
                <c:pt idx="211">
                  <c:v>37530</c:v>
                </c:pt>
                <c:pt idx="212">
                  <c:v>37500</c:v>
                </c:pt>
                <c:pt idx="213">
                  <c:v>37469</c:v>
                </c:pt>
                <c:pt idx="214">
                  <c:v>37438</c:v>
                </c:pt>
                <c:pt idx="215">
                  <c:v>37408</c:v>
                </c:pt>
                <c:pt idx="216">
                  <c:v>37377</c:v>
                </c:pt>
                <c:pt idx="217">
                  <c:v>37347</c:v>
                </c:pt>
                <c:pt idx="218">
                  <c:v>37316</c:v>
                </c:pt>
                <c:pt idx="219">
                  <c:v>37288</c:v>
                </c:pt>
                <c:pt idx="220">
                  <c:v>37257</c:v>
                </c:pt>
                <c:pt idx="221">
                  <c:v>37226</c:v>
                </c:pt>
                <c:pt idx="222">
                  <c:v>37196</c:v>
                </c:pt>
                <c:pt idx="223">
                  <c:v>37165</c:v>
                </c:pt>
                <c:pt idx="224">
                  <c:v>37135</c:v>
                </c:pt>
                <c:pt idx="225">
                  <c:v>37104</c:v>
                </c:pt>
                <c:pt idx="226">
                  <c:v>37073</c:v>
                </c:pt>
                <c:pt idx="227">
                  <c:v>37043</c:v>
                </c:pt>
                <c:pt idx="228">
                  <c:v>37012</c:v>
                </c:pt>
                <c:pt idx="229">
                  <c:v>36982</c:v>
                </c:pt>
                <c:pt idx="230">
                  <c:v>36951</c:v>
                </c:pt>
                <c:pt idx="231">
                  <c:v>36923</c:v>
                </c:pt>
                <c:pt idx="232">
                  <c:v>36892</c:v>
                </c:pt>
                <c:pt idx="233">
                  <c:v>36861</c:v>
                </c:pt>
                <c:pt idx="234">
                  <c:v>36831</c:v>
                </c:pt>
                <c:pt idx="235">
                  <c:v>36800</c:v>
                </c:pt>
                <c:pt idx="236">
                  <c:v>36770</c:v>
                </c:pt>
                <c:pt idx="237">
                  <c:v>36739</c:v>
                </c:pt>
                <c:pt idx="238">
                  <c:v>36708</c:v>
                </c:pt>
                <c:pt idx="239">
                  <c:v>36678</c:v>
                </c:pt>
                <c:pt idx="240">
                  <c:v>36647</c:v>
                </c:pt>
                <c:pt idx="241">
                  <c:v>36617</c:v>
                </c:pt>
                <c:pt idx="242">
                  <c:v>36586</c:v>
                </c:pt>
                <c:pt idx="243">
                  <c:v>36557</c:v>
                </c:pt>
                <c:pt idx="244">
                  <c:v>36526</c:v>
                </c:pt>
                <c:pt idx="245">
                  <c:v>36495</c:v>
                </c:pt>
                <c:pt idx="246">
                  <c:v>36465</c:v>
                </c:pt>
                <c:pt idx="247">
                  <c:v>36434</c:v>
                </c:pt>
                <c:pt idx="248">
                  <c:v>36404</c:v>
                </c:pt>
                <c:pt idx="249">
                  <c:v>36373</c:v>
                </c:pt>
                <c:pt idx="250">
                  <c:v>36342</c:v>
                </c:pt>
                <c:pt idx="251">
                  <c:v>36312</c:v>
                </c:pt>
                <c:pt idx="252">
                  <c:v>36281</c:v>
                </c:pt>
                <c:pt idx="253">
                  <c:v>36251</c:v>
                </c:pt>
                <c:pt idx="254">
                  <c:v>36220</c:v>
                </c:pt>
                <c:pt idx="255">
                  <c:v>36192</c:v>
                </c:pt>
                <c:pt idx="256">
                  <c:v>36161</c:v>
                </c:pt>
                <c:pt idx="257">
                  <c:v>36130</c:v>
                </c:pt>
                <c:pt idx="258">
                  <c:v>36100</c:v>
                </c:pt>
                <c:pt idx="259">
                  <c:v>36069</c:v>
                </c:pt>
                <c:pt idx="260">
                  <c:v>36039</c:v>
                </c:pt>
                <c:pt idx="261">
                  <c:v>36008</c:v>
                </c:pt>
                <c:pt idx="262">
                  <c:v>35977</c:v>
                </c:pt>
                <c:pt idx="263">
                  <c:v>35947</c:v>
                </c:pt>
                <c:pt idx="264">
                  <c:v>35916</c:v>
                </c:pt>
                <c:pt idx="265">
                  <c:v>35886</c:v>
                </c:pt>
                <c:pt idx="266">
                  <c:v>35855</c:v>
                </c:pt>
                <c:pt idx="267">
                  <c:v>35827</c:v>
                </c:pt>
                <c:pt idx="268">
                  <c:v>35796</c:v>
                </c:pt>
                <c:pt idx="269">
                  <c:v>35765</c:v>
                </c:pt>
                <c:pt idx="270">
                  <c:v>35735</c:v>
                </c:pt>
                <c:pt idx="271">
                  <c:v>35704</c:v>
                </c:pt>
                <c:pt idx="272">
                  <c:v>35674</c:v>
                </c:pt>
                <c:pt idx="273">
                  <c:v>35643</c:v>
                </c:pt>
                <c:pt idx="274">
                  <c:v>35612</c:v>
                </c:pt>
                <c:pt idx="275">
                  <c:v>35582</c:v>
                </c:pt>
                <c:pt idx="276">
                  <c:v>35551</c:v>
                </c:pt>
                <c:pt idx="277">
                  <c:v>35521</c:v>
                </c:pt>
                <c:pt idx="278">
                  <c:v>35490</c:v>
                </c:pt>
                <c:pt idx="279">
                  <c:v>35462</c:v>
                </c:pt>
                <c:pt idx="280">
                  <c:v>35431</c:v>
                </c:pt>
                <c:pt idx="281">
                  <c:v>35400</c:v>
                </c:pt>
                <c:pt idx="282">
                  <c:v>35370</c:v>
                </c:pt>
                <c:pt idx="283">
                  <c:v>35339</c:v>
                </c:pt>
                <c:pt idx="284">
                  <c:v>35309</c:v>
                </c:pt>
                <c:pt idx="285">
                  <c:v>35278</c:v>
                </c:pt>
                <c:pt idx="286">
                  <c:v>35247</c:v>
                </c:pt>
                <c:pt idx="287">
                  <c:v>35217</c:v>
                </c:pt>
                <c:pt idx="288">
                  <c:v>35186</c:v>
                </c:pt>
                <c:pt idx="289">
                  <c:v>35156</c:v>
                </c:pt>
                <c:pt idx="290">
                  <c:v>35125</c:v>
                </c:pt>
                <c:pt idx="291">
                  <c:v>35096</c:v>
                </c:pt>
                <c:pt idx="292">
                  <c:v>35065</c:v>
                </c:pt>
                <c:pt idx="293">
                  <c:v>35034</c:v>
                </c:pt>
                <c:pt idx="294">
                  <c:v>35004</c:v>
                </c:pt>
                <c:pt idx="295">
                  <c:v>34973</c:v>
                </c:pt>
                <c:pt idx="296">
                  <c:v>34943</c:v>
                </c:pt>
                <c:pt idx="297">
                  <c:v>34912</c:v>
                </c:pt>
                <c:pt idx="298">
                  <c:v>34881</c:v>
                </c:pt>
                <c:pt idx="299">
                  <c:v>34851</c:v>
                </c:pt>
                <c:pt idx="300">
                  <c:v>34820</c:v>
                </c:pt>
                <c:pt idx="301">
                  <c:v>34790</c:v>
                </c:pt>
                <c:pt idx="302">
                  <c:v>34759</c:v>
                </c:pt>
                <c:pt idx="303">
                  <c:v>34731</c:v>
                </c:pt>
                <c:pt idx="304">
                  <c:v>34700</c:v>
                </c:pt>
                <c:pt idx="305">
                  <c:v>34669</c:v>
                </c:pt>
                <c:pt idx="306">
                  <c:v>34639</c:v>
                </c:pt>
                <c:pt idx="307">
                  <c:v>34608</c:v>
                </c:pt>
                <c:pt idx="308">
                  <c:v>34578</c:v>
                </c:pt>
                <c:pt idx="309">
                  <c:v>34547</c:v>
                </c:pt>
                <c:pt idx="310">
                  <c:v>34516</c:v>
                </c:pt>
                <c:pt idx="311">
                  <c:v>34486</c:v>
                </c:pt>
                <c:pt idx="312">
                  <c:v>34455</c:v>
                </c:pt>
                <c:pt idx="313">
                  <c:v>34425</c:v>
                </c:pt>
                <c:pt idx="314">
                  <c:v>34394</c:v>
                </c:pt>
                <c:pt idx="315">
                  <c:v>34366</c:v>
                </c:pt>
                <c:pt idx="316">
                  <c:v>34335</c:v>
                </c:pt>
                <c:pt idx="317">
                  <c:v>34304</c:v>
                </c:pt>
                <c:pt idx="318">
                  <c:v>34274</c:v>
                </c:pt>
                <c:pt idx="319">
                  <c:v>34243</c:v>
                </c:pt>
                <c:pt idx="320">
                  <c:v>34213</c:v>
                </c:pt>
                <c:pt idx="321">
                  <c:v>34182</c:v>
                </c:pt>
                <c:pt idx="322">
                  <c:v>34151</c:v>
                </c:pt>
                <c:pt idx="323">
                  <c:v>34121</c:v>
                </c:pt>
                <c:pt idx="324">
                  <c:v>34090</c:v>
                </c:pt>
                <c:pt idx="325">
                  <c:v>34060</c:v>
                </c:pt>
                <c:pt idx="326">
                  <c:v>34029</c:v>
                </c:pt>
                <c:pt idx="327">
                  <c:v>34001</c:v>
                </c:pt>
                <c:pt idx="328">
                  <c:v>33970</c:v>
                </c:pt>
                <c:pt idx="329">
                  <c:v>33939</c:v>
                </c:pt>
                <c:pt idx="330">
                  <c:v>33909</c:v>
                </c:pt>
                <c:pt idx="331">
                  <c:v>33878</c:v>
                </c:pt>
                <c:pt idx="332">
                  <c:v>33848</c:v>
                </c:pt>
                <c:pt idx="333">
                  <c:v>33817</c:v>
                </c:pt>
                <c:pt idx="334">
                  <c:v>33786</c:v>
                </c:pt>
                <c:pt idx="335">
                  <c:v>33756</c:v>
                </c:pt>
                <c:pt idx="336">
                  <c:v>33725</c:v>
                </c:pt>
                <c:pt idx="337">
                  <c:v>33695</c:v>
                </c:pt>
                <c:pt idx="338">
                  <c:v>33664</c:v>
                </c:pt>
                <c:pt idx="339">
                  <c:v>33635</c:v>
                </c:pt>
                <c:pt idx="340">
                  <c:v>33604</c:v>
                </c:pt>
                <c:pt idx="341">
                  <c:v>33573</c:v>
                </c:pt>
                <c:pt idx="342">
                  <c:v>33543</c:v>
                </c:pt>
                <c:pt idx="343">
                  <c:v>33512</c:v>
                </c:pt>
                <c:pt idx="344">
                  <c:v>33482</c:v>
                </c:pt>
                <c:pt idx="345">
                  <c:v>33451</c:v>
                </c:pt>
                <c:pt idx="346">
                  <c:v>33420</c:v>
                </c:pt>
                <c:pt idx="347">
                  <c:v>33390</c:v>
                </c:pt>
                <c:pt idx="348">
                  <c:v>33359</c:v>
                </c:pt>
                <c:pt idx="349">
                  <c:v>33329</c:v>
                </c:pt>
                <c:pt idx="350">
                  <c:v>33298</c:v>
                </c:pt>
                <c:pt idx="351">
                  <c:v>33270</c:v>
                </c:pt>
                <c:pt idx="352">
                  <c:v>33239</c:v>
                </c:pt>
                <c:pt idx="353">
                  <c:v>33208</c:v>
                </c:pt>
                <c:pt idx="354">
                  <c:v>33178</c:v>
                </c:pt>
                <c:pt idx="355">
                  <c:v>33147</c:v>
                </c:pt>
                <c:pt idx="356">
                  <c:v>33117</c:v>
                </c:pt>
                <c:pt idx="357">
                  <c:v>33086</c:v>
                </c:pt>
                <c:pt idx="358">
                  <c:v>33055</c:v>
                </c:pt>
                <c:pt idx="359">
                  <c:v>33025</c:v>
                </c:pt>
                <c:pt idx="360">
                  <c:v>32994</c:v>
                </c:pt>
                <c:pt idx="361">
                  <c:v>32964</c:v>
                </c:pt>
                <c:pt idx="362">
                  <c:v>32933</c:v>
                </c:pt>
                <c:pt idx="363">
                  <c:v>32905</c:v>
                </c:pt>
                <c:pt idx="364">
                  <c:v>32874</c:v>
                </c:pt>
                <c:pt idx="365">
                  <c:v>32843</c:v>
                </c:pt>
                <c:pt idx="366">
                  <c:v>32813</c:v>
                </c:pt>
                <c:pt idx="367">
                  <c:v>32782</c:v>
                </c:pt>
                <c:pt idx="368">
                  <c:v>32752</c:v>
                </c:pt>
                <c:pt idx="369">
                  <c:v>32721</c:v>
                </c:pt>
                <c:pt idx="370">
                  <c:v>32690</c:v>
                </c:pt>
                <c:pt idx="371">
                  <c:v>32660</c:v>
                </c:pt>
                <c:pt idx="372">
                  <c:v>32629</c:v>
                </c:pt>
                <c:pt idx="373">
                  <c:v>32599</c:v>
                </c:pt>
                <c:pt idx="374">
                  <c:v>32568</c:v>
                </c:pt>
                <c:pt idx="375">
                  <c:v>32540</c:v>
                </c:pt>
                <c:pt idx="376">
                  <c:v>32509</c:v>
                </c:pt>
                <c:pt idx="377">
                  <c:v>32478</c:v>
                </c:pt>
                <c:pt idx="378">
                  <c:v>32448</c:v>
                </c:pt>
                <c:pt idx="379">
                  <c:v>32417</c:v>
                </c:pt>
                <c:pt idx="380">
                  <c:v>32387</c:v>
                </c:pt>
                <c:pt idx="381">
                  <c:v>32356</c:v>
                </c:pt>
                <c:pt idx="382">
                  <c:v>32325</c:v>
                </c:pt>
                <c:pt idx="383">
                  <c:v>32295</c:v>
                </c:pt>
                <c:pt idx="384">
                  <c:v>32264</c:v>
                </c:pt>
                <c:pt idx="385">
                  <c:v>32234</c:v>
                </c:pt>
                <c:pt idx="386">
                  <c:v>32203</c:v>
                </c:pt>
                <c:pt idx="387">
                  <c:v>32174</c:v>
                </c:pt>
                <c:pt idx="388">
                  <c:v>32143</c:v>
                </c:pt>
                <c:pt idx="389">
                  <c:v>32112</c:v>
                </c:pt>
                <c:pt idx="390">
                  <c:v>32082</c:v>
                </c:pt>
                <c:pt idx="391">
                  <c:v>32051</c:v>
                </c:pt>
                <c:pt idx="392">
                  <c:v>32021</c:v>
                </c:pt>
                <c:pt idx="393">
                  <c:v>31990</c:v>
                </c:pt>
                <c:pt idx="394">
                  <c:v>31959</c:v>
                </c:pt>
                <c:pt idx="395">
                  <c:v>31929</c:v>
                </c:pt>
                <c:pt idx="396">
                  <c:v>31898</c:v>
                </c:pt>
                <c:pt idx="397">
                  <c:v>31868</c:v>
                </c:pt>
                <c:pt idx="398">
                  <c:v>31837</c:v>
                </c:pt>
                <c:pt idx="399">
                  <c:v>31809</c:v>
                </c:pt>
                <c:pt idx="400">
                  <c:v>31778</c:v>
                </c:pt>
                <c:pt idx="401">
                  <c:v>31747</c:v>
                </c:pt>
                <c:pt idx="402">
                  <c:v>31717</c:v>
                </c:pt>
                <c:pt idx="403">
                  <c:v>31686</c:v>
                </c:pt>
                <c:pt idx="404">
                  <c:v>31656</c:v>
                </c:pt>
                <c:pt idx="405">
                  <c:v>31625</c:v>
                </c:pt>
                <c:pt idx="406">
                  <c:v>31594</c:v>
                </c:pt>
                <c:pt idx="407">
                  <c:v>31564</c:v>
                </c:pt>
                <c:pt idx="408">
                  <c:v>31533</c:v>
                </c:pt>
                <c:pt idx="409">
                  <c:v>31503</c:v>
                </c:pt>
                <c:pt idx="410">
                  <c:v>31472</c:v>
                </c:pt>
                <c:pt idx="411">
                  <c:v>31444</c:v>
                </c:pt>
                <c:pt idx="412">
                  <c:v>31413</c:v>
                </c:pt>
              </c:numCache>
            </c:numRef>
          </c:cat>
          <c:val>
            <c:numRef>
              <c:f>'Rig Count vs. Spot Price'!$E$11:$E$420</c:f>
              <c:numCache>
                <c:formatCode>General</c:formatCode>
                <c:ptCount val="410"/>
                <c:pt idx="0">
                  <c:v>50.54</c:v>
                </c:pt>
                <c:pt idx="1">
                  <c:v>57.52</c:v>
                </c:pt>
                <c:pt idx="2">
                  <c:v>59.88</c:v>
                </c:pt>
                <c:pt idx="3">
                  <c:v>57.03</c:v>
                </c:pt>
                <c:pt idx="4">
                  <c:v>53.96</c:v>
                </c:pt>
                <c:pt idx="5">
                  <c:v>56.95</c:v>
                </c:pt>
                <c:pt idx="6">
                  <c:v>54.81</c:v>
                </c:pt>
                <c:pt idx="7">
                  <c:v>57.35</c:v>
                </c:pt>
                <c:pt idx="8">
                  <c:v>54.66</c:v>
                </c:pt>
                <c:pt idx="9">
                  <c:v>60.83</c:v>
                </c:pt>
                <c:pt idx="10">
                  <c:v>63.86</c:v>
                </c:pt>
                <c:pt idx="11">
                  <c:v>58.15</c:v>
                </c:pt>
                <c:pt idx="12">
                  <c:v>54.95</c:v>
                </c:pt>
                <c:pt idx="13">
                  <c:v>51.38</c:v>
                </c:pt>
                <c:pt idx="14">
                  <c:v>49.52</c:v>
                </c:pt>
                <c:pt idx="15">
                  <c:v>56.96</c:v>
                </c:pt>
                <c:pt idx="16">
                  <c:v>70.75</c:v>
                </c:pt>
                <c:pt idx="17">
                  <c:v>70.23</c:v>
                </c:pt>
                <c:pt idx="18">
                  <c:v>68.06</c:v>
                </c:pt>
                <c:pt idx="19">
                  <c:v>70.98</c:v>
                </c:pt>
                <c:pt idx="20">
                  <c:v>67.87</c:v>
                </c:pt>
                <c:pt idx="21">
                  <c:v>69.98</c:v>
                </c:pt>
                <c:pt idx="22">
                  <c:v>66.25</c:v>
                </c:pt>
                <c:pt idx="23">
                  <c:v>62.73</c:v>
                </c:pt>
                <c:pt idx="24">
                  <c:v>62.23</c:v>
                </c:pt>
                <c:pt idx="25">
                  <c:v>63.7</c:v>
                </c:pt>
                <c:pt idx="26">
                  <c:v>57.88</c:v>
                </c:pt>
                <c:pt idx="27">
                  <c:v>56.64</c:v>
                </c:pt>
                <c:pt idx="28">
                  <c:v>51.58</c:v>
                </c:pt>
                <c:pt idx="29">
                  <c:v>49.82</c:v>
                </c:pt>
                <c:pt idx="30">
                  <c:v>48.04</c:v>
                </c:pt>
                <c:pt idx="31">
                  <c:v>46.63</c:v>
                </c:pt>
                <c:pt idx="32">
                  <c:v>45.18</c:v>
                </c:pt>
                <c:pt idx="33">
                  <c:v>48.48</c:v>
                </c:pt>
                <c:pt idx="34">
                  <c:v>51.06</c:v>
                </c:pt>
                <c:pt idx="35">
                  <c:v>49.33</c:v>
                </c:pt>
                <c:pt idx="36">
                  <c:v>53.47</c:v>
                </c:pt>
                <c:pt idx="37">
                  <c:v>52.5</c:v>
                </c:pt>
                <c:pt idx="38">
                  <c:v>51.97</c:v>
                </c:pt>
                <c:pt idx="39">
                  <c:v>45.66</c:v>
                </c:pt>
                <c:pt idx="40">
                  <c:v>49.78</c:v>
                </c:pt>
                <c:pt idx="41">
                  <c:v>45.18</c:v>
                </c:pt>
                <c:pt idx="42">
                  <c:v>44.72</c:v>
                </c:pt>
                <c:pt idx="43">
                  <c:v>44.65</c:v>
                </c:pt>
                <c:pt idx="44">
                  <c:v>48.76</c:v>
                </c:pt>
                <c:pt idx="45">
                  <c:v>46.71</c:v>
                </c:pt>
                <c:pt idx="46">
                  <c:v>40.75</c:v>
                </c:pt>
                <c:pt idx="47">
                  <c:v>37.549999999999997</c:v>
                </c:pt>
                <c:pt idx="48">
                  <c:v>30.32</c:v>
                </c:pt>
                <c:pt idx="49">
                  <c:v>31.68</c:v>
                </c:pt>
                <c:pt idx="50">
                  <c:v>37.19</c:v>
                </c:pt>
                <c:pt idx="51">
                  <c:v>42.44</c:v>
                </c:pt>
                <c:pt idx="52">
                  <c:v>46.22</c:v>
                </c:pt>
                <c:pt idx="53">
                  <c:v>45.48</c:v>
                </c:pt>
                <c:pt idx="54">
                  <c:v>42.87</c:v>
                </c:pt>
                <c:pt idx="55">
                  <c:v>50.9</c:v>
                </c:pt>
                <c:pt idx="56">
                  <c:v>59.82</c:v>
                </c:pt>
                <c:pt idx="57">
                  <c:v>59.27</c:v>
                </c:pt>
                <c:pt idx="58">
                  <c:v>54.45</c:v>
                </c:pt>
                <c:pt idx="59">
                  <c:v>47.82</c:v>
                </c:pt>
                <c:pt idx="60">
                  <c:v>50.58</c:v>
                </c:pt>
                <c:pt idx="61">
                  <c:v>47.22</c:v>
                </c:pt>
                <c:pt idx="62">
                  <c:v>59.29</c:v>
                </c:pt>
                <c:pt idx="63">
                  <c:v>75.790000000000006</c:v>
                </c:pt>
                <c:pt idx="64">
                  <c:v>84.4</c:v>
                </c:pt>
                <c:pt idx="65">
                  <c:v>93.21</c:v>
                </c:pt>
                <c:pt idx="66">
                  <c:v>96.54</c:v>
                </c:pt>
                <c:pt idx="67">
                  <c:v>103.59</c:v>
                </c:pt>
                <c:pt idx="68">
                  <c:v>105.79</c:v>
                </c:pt>
                <c:pt idx="69">
                  <c:v>102.18</c:v>
                </c:pt>
                <c:pt idx="70">
                  <c:v>102.07</c:v>
                </c:pt>
                <c:pt idx="71">
                  <c:v>100.8</c:v>
                </c:pt>
                <c:pt idx="72">
                  <c:v>100.82</c:v>
                </c:pt>
                <c:pt idx="73">
                  <c:v>94.62</c:v>
                </c:pt>
                <c:pt idx="74">
                  <c:v>97.63</c:v>
                </c:pt>
                <c:pt idx="75">
                  <c:v>93.86</c:v>
                </c:pt>
                <c:pt idx="76">
                  <c:v>100.54</c:v>
                </c:pt>
                <c:pt idx="77">
                  <c:v>106.29</c:v>
                </c:pt>
                <c:pt idx="78">
                  <c:v>106.57</c:v>
                </c:pt>
                <c:pt idx="79">
                  <c:v>104.67</c:v>
                </c:pt>
                <c:pt idx="80">
                  <c:v>95.77</c:v>
                </c:pt>
                <c:pt idx="81">
                  <c:v>94.51</c:v>
                </c:pt>
                <c:pt idx="82">
                  <c:v>92.02</c:v>
                </c:pt>
                <c:pt idx="83">
                  <c:v>92.94</c:v>
                </c:pt>
                <c:pt idx="84">
                  <c:v>95.31</c:v>
                </c:pt>
                <c:pt idx="85">
                  <c:v>94.76</c:v>
                </c:pt>
                <c:pt idx="86">
                  <c:v>87.86</c:v>
                </c:pt>
                <c:pt idx="87">
                  <c:v>86.53</c:v>
                </c:pt>
                <c:pt idx="88">
                  <c:v>89.49</c:v>
                </c:pt>
                <c:pt idx="89">
                  <c:v>94.51</c:v>
                </c:pt>
                <c:pt idx="90">
                  <c:v>94.13</c:v>
                </c:pt>
                <c:pt idx="91">
                  <c:v>87.9</c:v>
                </c:pt>
                <c:pt idx="92">
                  <c:v>82.3</c:v>
                </c:pt>
                <c:pt idx="93">
                  <c:v>94.66</c:v>
                </c:pt>
                <c:pt idx="94">
                  <c:v>103.32</c:v>
                </c:pt>
                <c:pt idx="95">
                  <c:v>106.16</c:v>
                </c:pt>
                <c:pt idx="96">
                  <c:v>102.2</c:v>
                </c:pt>
                <c:pt idx="97">
                  <c:v>100.27</c:v>
                </c:pt>
                <c:pt idx="98">
                  <c:v>98.56</c:v>
                </c:pt>
                <c:pt idx="99">
                  <c:v>97.16</c:v>
                </c:pt>
                <c:pt idx="100">
                  <c:v>86.32</c:v>
                </c:pt>
                <c:pt idx="101">
                  <c:v>85.52</c:v>
                </c:pt>
                <c:pt idx="102">
                  <c:v>86.33</c:v>
                </c:pt>
                <c:pt idx="103">
                  <c:v>97.3</c:v>
                </c:pt>
                <c:pt idx="104">
                  <c:v>96.26</c:v>
                </c:pt>
                <c:pt idx="105">
                  <c:v>100.9</c:v>
                </c:pt>
                <c:pt idx="106">
                  <c:v>109.53</c:v>
                </c:pt>
                <c:pt idx="107">
                  <c:v>102.86</c:v>
                </c:pt>
                <c:pt idx="108">
                  <c:v>88.58</c:v>
                </c:pt>
                <c:pt idx="109">
                  <c:v>89.17</c:v>
                </c:pt>
                <c:pt idx="110">
                  <c:v>89.15</c:v>
                </c:pt>
                <c:pt idx="111">
                  <c:v>84.25</c:v>
                </c:pt>
                <c:pt idx="112">
                  <c:v>81.89</c:v>
                </c:pt>
                <c:pt idx="113">
                  <c:v>75.239999999999995</c:v>
                </c:pt>
                <c:pt idx="114">
                  <c:v>76.599999999999994</c:v>
                </c:pt>
                <c:pt idx="115">
                  <c:v>76.319999999999993</c:v>
                </c:pt>
                <c:pt idx="116">
                  <c:v>75.34</c:v>
                </c:pt>
                <c:pt idx="117">
                  <c:v>73.739999999999995</c:v>
                </c:pt>
                <c:pt idx="118">
                  <c:v>84.29</c:v>
                </c:pt>
                <c:pt idx="119">
                  <c:v>81.2</c:v>
                </c:pt>
                <c:pt idx="120">
                  <c:v>76.39</c:v>
                </c:pt>
                <c:pt idx="121">
                  <c:v>78.33</c:v>
                </c:pt>
                <c:pt idx="122">
                  <c:v>74.47</c:v>
                </c:pt>
                <c:pt idx="123">
                  <c:v>77.989999999999995</c:v>
                </c:pt>
                <c:pt idx="124">
                  <c:v>75.72</c:v>
                </c:pt>
                <c:pt idx="125">
                  <c:v>69.41</c:v>
                </c:pt>
                <c:pt idx="126">
                  <c:v>71.05</c:v>
                </c:pt>
                <c:pt idx="127">
                  <c:v>64.150000000000006</c:v>
                </c:pt>
                <c:pt idx="128">
                  <c:v>69.64</c:v>
                </c:pt>
                <c:pt idx="129">
                  <c:v>59.03</c:v>
                </c:pt>
                <c:pt idx="130">
                  <c:v>49.65</c:v>
                </c:pt>
                <c:pt idx="131">
                  <c:v>47.94</c:v>
                </c:pt>
                <c:pt idx="132">
                  <c:v>39.090000000000003</c:v>
                </c:pt>
                <c:pt idx="133">
                  <c:v>41.71</c:v>
                </c:pt>
                <c:pt idx="134">
                  <c:v>41.12</c:v>
                </c:pt>
                <c:pt idx="135">
                  <c:v>57.31</c:v>
                </c:pt>
                <c:pt idx="136">
                  <c:v>76.61</c:v>
                </c:pt>
                <c:pt idx="137">
                  <c:v>104.11</c:v>
                </c:pt>
                <c:pt idx="138">
                  <c:v>116.67</c:v>
                </c:pt>
                <c:pt idx="139">
                  <c:v>133.37</c:v>
                </c:pt>
                <c:pt idx="140">
                  <c:v>133.88</c:v>
                </c:pt>
                <c:pt idx="141">
                  <c:v>125.4</c:v>
                </c:pt>
                <c:pt idx="142">
                  <c:v>112.58</c:v>
                </c:pt>
                <c:pt idx="143">
                  <c:v>105.45</c:v>
                </c:pt>
                <c:pt idx="144">
                  <c:v>95.39</c:v>
                </c:pt>
                <c:pt idx="145">
                  <c:v>92.97</c:v>
                </c:pt>
                <c:pt idx="146">
                  <c:v>91.69</c:v>
                </c:pt>
                <c:pt idx="147">
                  <c:v>94.77</c:v>
                </c:pt>
                <c:pt idx="148">
                  <c:v>85.8</c:v>
                </c:pt>
                <c:pt idx="149">
                  <c:v>79.92</c:v>
                </c:pt>
                <c:pt idx="150">
                  <c:v>72.36</c:v>
                </c:pt>
                <c:pt idx="151">
                  <c:v>74.12</c:v>
                </c:pt>
                <c:pt idx="152">
                  <c:v>67.489999999999995</c:v>
                </c:pt>
                <c:pt idx="153">
                  <c:v>63.46</c:v>
                </c:pt>
                <c:pt idx="154">
                  <c:v>63.98</c:v>
                </c:pt>
                <c:pt idx="155">
                  <c:v>60.44</c:v>
                </c:pt>
                <c:pt idx="156">
                  <c:v>59.28</c:v>
                </c:pt>
                <c:pt idx="157">
                  <c:v>54.51</c:v>
                </c:pt>
                <c:pt idx="158">
                  <c:v>61.96</c:v>
                </c:pt>
                <c:pt idx="159">
                  <c:v>59.08</c:v>
                </c:pt>
                <c:pt idx="160">
                  <c:v>58.89</c:v>
                </c:pt>
                <c:pt idx="161">
                  <c:v>63.8</c:v>
                </c:pt>
                <c:pt idx="162">
                  <c:v>73.040000000000006</c:v>
                </c:pt>
                <c:pt idx="163">
                  <c:v>74.41</c:v>
                </c:pt>
                <c:pt idx="164">
                  <c:v>70.95</c:v>
                </c:pt>
                <c:pt idx="165">
                  <c:v>70.84</c:v>
                </c:pt>
                <c:pt idx="166">
                  <c:v>69.44</c:v>
                </c:pt>
                <c:pt idx="167">
                  <c:v>62.69</c:v>
                </c:pt>
                <c:pt idx="168">
                  <c:v>61.63</c:v>
                </c:pt>
                <c:pt idx="169">
                  <c:v>65.489999999999995</c:v>
                </c:pt>
                <c:pt idx="170">
                  <c:v>59.41</c:v>
                </c:pt>
                <c:pt idx="171">
                  <c:v>58.32</c:v>
                </c:pt>
                <c:pt idx="172">
                  <c:v>62.26</c:v>
                </c:pt>
                <c:pt idx="173">
                  <c:v>65.59</c:v>
                </c:pt>
                <c:pt idx="174">
                  <c:v>64.989999999999995</c:v>
                </c:pt>
                <c:pt idx="175">
                  <c:v>59</c:v>
                </c:pt>
                <c:pt idx="176">
                  <c:v>56.35</c:v>
                </c:pt>
                <c:pt idx="177">
                  <c:v>49.83</c:v>
                </c:pt>
                <c:pt idx="178">
                  <c:v>52.98</c:v>
                </c:pt>
                <c:pt idx="179">
                  <c:v>54.19</c:v>
                </c:pt>
                <c:pt idx="180">
                  <c:v>48.15</c:v>
                </c:pt>
                <c:pt idx="181">
                  <c:v>46.84</c:v>
                </c:pt>
                <c:pt idx="182">
                  <c:v>43.15</c:v>
                </c:pt>
                <c:pt idx="183">
                  <c:v>48.47</c:v>
                </c:pt>
                <c:pt idx="184">
                  <c:v>53.28</c:v>
                </c:pt>
                <c:pt idx="185">
                  <c:v>45.94</c:v>
                </c:pt>
                <c:pt idx="186">
                  <c:v>44.9</c:v>
                </c:pt>
                <c:pt idx="187">
                  <c:v>40.78</c:v>
                </c:pt>
                <c:pt idx="188">
                  <c:v>38.03</c:v>
                </c:pt>
                <c:pt idx="189">
                  <c:v>40.28</c:v>
                </c:pt>
                <c:pt idx="190">
                  <c:v>36.75</c:v>
                </c:pt>
                <c:pt idx="191">
                  <c:v>36.74</c:v>
                </c:pt>
                <c:pt idx="192">
                  <c:v>34.69</c:v>
                </c:pt>
                <c:pt idx="193">
                  <c:v>34.31</c:v>
                </c:pt>
                <c:pt idx="194">
                  <c:v>32.130000000000003</c:v>
                </c:pt>
                <c:pt idx="195">
                  <c:v>31.11</c:v>
                </c:pt>
                <c:pt idx="196">
                  <c:v>30.34</c:v>
                </c:pt>
                <c:pt idx="197">
                  <c:v>28.31</c:v>
                </c:pt>
                <c:pt idx="198">
                  <c:v>31.57</c:v>
                </c:pt>
                <c:pt idx="199">
                  <c:v>30.76</c:v>
                </c:pt>
                <c:pt idx="200">
                  <c:v>30.66</c:v>
                </c:pt>
                <c:pt idx="201">
                  <c:v>28.11</c:v>
                </c:pt>
                <c:pt idx="202">
                  <c:v>28.17</c:v>
                </c:pt>
                <c:pt idx="203">
                  <c:v>33.51</c:v>
                </c:pt>
                <c:pt idx="204">
                  <c:v>35.83</c:v>
                </c:pt>
                <c:pt idx="205">
                  <c:v>32.950000000000003</c:v>
                </c:pt>
                <c:pt idx="206">
                  <c:v>29.46</c:v>
                </c:pt>
                <c:pt idx="207">
                  <c:v>26.35</c:v>
                </c:pt>
                <c:pt idx="208">
                  <c:v>28.84</c:v>
                </c:pt>
                <c:pt idx="209">
                  <c:v>29.66</c:v>
                </c:pt>
                <c:pt idx="210">
                  <c:v>28.39</c:v>
                </c:pt>
                <c:pt idx="211">
                  <c:v>26.97</c:v>
                </c:pt>
                <c:pt idx="212">
                  <c:v>25.52</c:v>
                </c:pt>
                <c:pt idx="213">
                  <c:v>27.04</c:v>
                </c:pt>
                <c:pt idx="214">
                  <c:v>26.18</c:v>
                </c:pt>
                <c:pt idx="215">
                  <c:v>24.53</c:v>
                </c:pt>
                <c:pt idx="216">
                  <c:v>20.72</c:v>
                </c:pt>
                <c:pt idx="217">
                  <c:v>19.72</c:v>
                </c:pt>
                <c:pt idx="218">
                  <c:v>19.39</c:v>
                </c:pt>
                <c:pt idx="219">
                  <c:v>19.64</c:v>
                </c:pt>
                <c:pt idx="220">
                  <c:v>22.17</c:v>
                </c:pt>
                <c:pt idx="221">
                  <c:v>26.2</c:v>
                </c:pt>
                <c:pt idx="222">
                  <c:v>27.37</c:v>
                </c:pt>
                <c:pt idx="223">
                  <c:v>26.43</c:v>
                </c:pt>
                <c:pt idx="224">
                  <c:v>27.6</c:v>
                </c:pt>
                <c:pt idx="225">
                  <c:v>28.63</c:v>
                </c:pt>
                <c:pt idx="226">
                  <c:v>27.49</c:v>
                </c:pt>
                <c:pt idx="227">
                  <c:v>27.25</c:v>
                </c:pt>
                <c:pt idx="228">
                  <c:v>29.61</c:v>
                </c:pt>
                <c:pt idx="229">
                  <c:v>29.59</c:v>
                </c:pt>
                <c:pt idx="230">
                  <c:v>28.44</c:v>
                </c:pt>
                <c:pt idx="231">
                  <c:v>34.42</c:v>
                </c:pt>
                <c:pt idx="232">
                  <c:v>33.11</c:v>
                </c:pt>
                <c:pt idx="233">
                  <c:v>33.880000000000003</c:v>
                </c:pt>
                <c:pt idx="234">
                  <c:v>31.26</c:v>
                </c:pt>
                <c:pt idx="235">
                  <c:v>29.7</c:v>
                </c:pt>
                <c:pt idx="236">
                  <c:v>31.82</c:v>
                </c:pt>
                <c:pt idx="237">
                  <c:v>28.79</c:v>
                </c:pt>
                <c:pt idx="238">
                  <c:v>25.72</c:v>
                </c:pt>
                <c:pt idx="239">
                  <c:v>29.84</c:v>
                </c:pt>
                <c:pt idx="240">
                  <c:v>29.37</c:v>
                </c:pt>
                <c:pt idx="241">
                  <c:v>27.26</c:v>
                </c:pt>
                <c:pt idx="242">
                  <c:v>26.1</c:v>
                </c:pt>
                <c:pt idx="243">
                  <c:v>25</c:v>
                </c:pt>
                <c:pt idx="244">
                  <c:v>22.69</c:v>
                </c:pt>
                <c:pt idx="245">
                  <c:v>23.8</c:v>
                </c:pt>
                <c:pt idx="246">
                  <c:v>21.28</c:v>
                </c:pt>
                <c:pt idx="247">
                  <c:v>20.100000000000001</c:v>
                </c:pt>
                <c:pt idx="248">
                  <c:v>17.920000000000002</c:v>
                </c:pt>
                <c:pt idx="249">
                  <c:v>17.72</c:v>
                </c:pt>
                <c:pt idx="250">
                  <c:v>17.309999999999999</c:v>
                </c:pt>
                <c:pt idx="251">
                  <c:v>14.68</c:v>
                </c:pt>
                <c:pt idx="252">
                  <c:v>12.01</c:v>
                </c:pt>
                <c:pt idx="253">
                  <c:v>12.52</c:v>
                </c:pt>
                <c:pt idx="254">
                  <c:v>11.35</c:v>
                </c:pt>
                <c:pt idx="255">
                  <c:v>13</c:v>
                </c:pt>
                <c:pt idx="256">
                  <c:v>14.46</c:v>
                </c:pt>
                <c:pt idx="257">
                  <c:v>15.03</c:v>
                </c:pt>
                <c:pt idx="258">
                  <c:v>13.47</c:v>
                </c:pt>
                <c:pt idx="259">
                  <c:v>14.17</c:v>
                </c:pt>
                <c:pt idx="260">
                  <c:v>13.72</c:v>
                </c:pt>
                <c:pt idx="261">
                  <c:v>14.91</c:v>
                </c:pt>
                <c:pt idx="262">
                  <c:v>15.35</c:v>
                </c:pt>
                <c:pt idx="263">
                  <c:v>15.12</c:v>
                </c:pt>
                <c:pt idx="264">
                  <c:v>16.059999999999999</c:v>
                </c:pt>
                <c:pt idx="265">
                  <c:v>16.72</c:v>
                </c:pt>
                <c:pt idx="266">
                  <c:v>18.329999999999998</c:v>
                </c:pt>
                <c:pt idx="267">
                  <c:v>20.190000000000001</c:v>
                </c:pt>
                <c:pt idx="268">
                  <c:v>21.33</c:v>
                </c:pt>
                <c:pt idx="269">
                  <c:v>19.8</c:v>
                </c:pt>
                <c:pt idx="270">
                  <c:v>19.95</c:v>
                </c:pt>
                <c:pt idx="271">
                  <c:v>19.66</c:v>
                </c:pt>
                <c:pt idx="272">
                  <c:v>19.260000000000002</c:v>
                </c:pt>
                <c:pt idx="273">
                  <c:v>20.82</c:v>
                </c:pt>
                <c:pt idx="274">
                  <c:v>19.7</c:v>
                </c:pt>
                <c:pt idx="275">
                  <c:v>20.97</c:v>
                </c:pt>
                <c:pt idx="276">
                  <c:v>22.18</c:v>
                </c:pt>
                <c:pt idx="277">
                  <c:v>25.13</c:v>
                </c:pt>
                <c:pt idx="278">
                  <c:v>25.23</c:v>
                </c:pt>
                <c:pt idx="279">
                  <c:v>23.71</c:v>
                </c:pt>
                <c:pt idx="280">
                  <c:v>24.88</c:v>
                </c:pt>
                <c:pt idx="281">
                  <c:v>23.97</c:v>
                </c:pt>
                <c:pt idx="282">
                  <c:v>21.9</c:v>
                </c:pt>
                <c:pt idx="283">
                  <c:v>21.3</c:v>
                </c:pt>
                <c:pt idx="284">
                  <c:v>20.420000000000002</c:v>
                </c:pt>
                <c:pt idx="285">
                  <c:v>21.17</c:v>
                </c:pt>
                <c:pt idx="286">
                  <c:v>23.5</c:v>
                </c:pt>
                <c:pt idx="287">
                  <c:v>21.33</c:v>
                </c:pt>
                <c:pt idx="288">
                  <c:v>19.09</c:v>
                </c:pt>
                <c:pt idx="289">
                  <c:v>18.86</c:v>
                </c:pt>
                <c:pt idx="290">
                  <c:v>19.03</c:v>
                </c:pt>
                <c:pt idx="291">
                  <c:v>17.989999999999998</c:v>
                </c:pt>
                <c:pt idx="292">
                  <c:v>17.43</c:v>
                </c:pt>
                <c:pt idx="293">
                  <c:v>18.23</c:v>
                </c:pt>
                <c:pt idx="294">
                  <c:v>18.02</c:v>
                </c:pt>
                <c:pt idx="295">
                  <c:v>17.329999999999998</c:v>
                </c:pt>
                <c:pt idx="296">
                  <c:v>18.45</c:v>
                </c:pt>
                <c:pt idx="297">
                  <c:v>19.739999999999998</c:v>
                </c:pt>
                <c:pt idx="298">
                  <c:v>19.899999999999999</c:v>
                </c:pt>
                <c:pt idx="299">
                  <c:v>18.54</c:v>
                </c:pt>
                <c:pt idx="300">
                  <c:v>18.57</c:v>
                </c:pt>
                <c:pt idx="301">
                  <c:v>18.04</c:v>
                </c:pt>
                <c:pt idx="302">
                  <c:v>17.16</c:v>
                </c:pt>
                <c:pt idx="303">
                  <c:v>18.07</c:v>
                </c:pt>
                <c:pt idx="304">
                  <c:v>17.72</c:v>
                </c:pt>
                <c:pt idx="305">
                  <c:v>17.45</c:v>
                </c:pt>
                <c:pt idx="306">
                  <c:v>18.38</c:v>
                </c:pt>
                <c:pt idx="307">
                  <c:v>19.66</c:v>
                </c:pt>
                <c:pt idx="308">
                  <c:v>19.059999999999999</c:v>
                </c:pt>
                <c:pt idx="309">
                  <c:v>17.89</c:v>
                </c:pt>
                <c:pt idx="310">
                  <c:v>16.420000000000002</c:v>
                </c:pt>
                <c:pt idx="311">
                  <c:v>14.68</c:v>
                </c:pt>
                <c:pt idx="312">
                  <c:v>14.78</c:v>
                </c:pt>
                <c:pt idx="313">
                  <c:v>15.03</c:v>
                </c:pt>
                <c:pt idx="314">
                  <c:v>14.52</c:v>
                </c:pt>
                <c:pt idx="315">
                  <c:v>16.61</c:v>
                </c:pt>
                <c:pt idx="316">
                  <c:v>18.149999999999999</c:v>
                </c:pt>
                <c:pt idx="317">
                  <c:v>17.5</c:v>
                </c:pt>
                <c:pt idx="318">
                  <c:v>18.010000000000002</c:v>
                </c:pt>
                <c:pt idx="319">
                  <c:v>17.89</c:v>
                </c:pt>
                <c:pt idx="320">
                  <c:v>19.09</c:v>
                </c:pt>
                <c:pt idx="321">
                  <c:v>19.95</c:v>
                </c:pt>
                <c:pt idx="322">
                  <c:v>20.25</c:v>
                </c:pt>
                <c:pt idx="323">
                  <c:v>20.32</c:v>
                </c:pt>
                <c:pt idx="324">
                  <c:v>20.09</c:v>
                </c:pt>
                <c:pt idx="325">
                  <c:v>19.03</c:v>
                </c:pt>
                <c:pt idx="326">
                  <c:v>19.41</c:v>
                </c:pt>
                <c:pt idx="327">
                  <c:v>20.34</c:v>
                </c:pt>
                <c:pt idx="328">
                  <c:v>21.69</c:v>
                </c:pt>
                <c:pt idx="329">
                  <c:v>21.88</c:v>
                </c:pt>
                <c:pt idx="330">
                  <c:v>21.34</c:v>
                </c:pt>
                <c:pt idx="331">
                  <c:v>21.78</c:v>
                </c:pt>
                <c:pt idx="332">
                  <c:v>22.39</c:v>
                </c:pt>
                <c:pt idx="333">
                  <c:v>20.98</c:v>
                </c:pt>
                <c:pt idx="334">
                  <c:v>20.23</c:v>
                </c:pt>
                <c:pt idx="335">
                  <c:v>18.920000000000002</c:v>
                </c:pt>
                <c:pt idx="336">
                  <c:v>19.010000000000002</c:v>
                </c:pt>
                <c:pt idx="337">
                  <c:v>18.79</c:v>
                </c:pt>
                <c:pt idx="338">
                  <c:v>19.5</c:v>
                </c:pt>
                <c:pt idx="339">
                  <c:v>22.46</c:v>
                </c:pt>
                <c:pt idx="340">
                  <c:v>23.23</c:v>
                </c:pt>
                <c:pt idx="341">
                  <c:v>21.89</c:v>
                </c:pt>
                <c:pt idx="342">
                  <c:v>21.69</c:v>
                </c:pt>
                <c:pt idx="343">
                  <c:v>21.4</c:v>
                </c:pt>
                <c:pt idx="344">
                  <c:v>20.190000000000001</c:v>
                </c:pt>
                <c:pt idx="345">
                  <c:v>21.23</c:v>
                </c:pt>
                <c:pt idx="346">
                  <c:v>20.83</c:v>
                </c:pt>
                <c:pt idx="347">
                  <c:v>19.899999999999999</c:v>
                </c:pt>
                <c:pt idx="348">
                  <c:v>20.48</c:v>
                </c:pt>
                <c:pt idx="349">
                  <c:v>25.23</c:v>
                </c:pt>
                <c:pt idx="350">
                  <c:v>27.28</c:v>
                </c:pt>
                <c:pt idx="351">
                  <c:v>32.33</c:v>
                </c:pt>
                <c:pt idx="352">
                  <c:v>36.04</c:v>
                </c:pt>
                <c:pt idx="353">
                  <c:v>33.51</c:v>
                </c:pt>
                <c:pt idx="354">
                  <c:v>27.31</c:v>
                </c:pt>
                <c:pt idx="355">
                  <c:v>18.45</c:v>
                </c:pt>
                <c:pt idx="356">
                  <c:v>16.7</c:v>
                </c:pt>
                <c:pt idx="357">
                  <c:v>18.2</c:v>
                </c:pt>
                <c:pt idx="358">
                  <c:v>18.43</c:v>
                </c:pt>
                <c:pt idx="359">
                  <c:v>20.39</c:v>
                </c:pt>
                <c:pt idx="360">
                  <c:v>22.11</c:v>
                </c:pt>
                <c:pt idx="361">
                  <c:v>22.86</c:v>
                </c:pt>
                <c:pt idx="362">
                  <c:v>21.1</c:v>
                </c:pt>
                <c:pt idx="363">
                  <c:v>19.86</c:v>
                </c:pt>
                <c:pt idx="364">
                  <c:v>20.100000000000001</c:v>
                </c:pt>
                <c:pt idx="365">
                  <c:v>19.59</c:v>
                </c:pt>
                <c:pt idx="366">
                  <c:v>18.579999999999998</c:v>
                </c:pt>
                <c:pt idx="367">
                  <c:v>19.78</c:v>
                </c:pt>
                <c:pt idx="368">
                  <c:v>20.05</c:v>
                </c:pt>
                <c:pt idx="369">
                  <c:v>20.12</c:v>
                </c:pt>
                <c:pt idx="370">
                  <c:v>21.07</c:v>
                </c:pt>
                <c:pt idx="371">
                  <c:v>19.48</c:v>
                </c:pt>
                <c:pt idx="372">
                  <c:v>17.940000000000001</c:v>
                </c:pt>
                <c:pt idx="373">
                  <c:v>18.02</c:v>
                </c:pt>
                <c:pt idx="374">
                  <c:v>16.38</c:v>
                </c:pt>
                <c:pt idx="375">
                  <c:v>14.14</c:v>
                </c:pt>
                <c:pt idx="376">
                  <c:v>13.77</c:v>
                </c:pt>
                <c:pt idx="377">
                  <c:v>14.54</c:v>
                </c:pt>
                <c:pt idx="378">
                  <c:v>15.52</c:v>
                </c:pt>
                <c:pt idx="379">
                  <c:v>15.5</c:v>
                </c:pt>
                <c:pt idx="380">
                  <c:v>16.53</c:v>
                </c:pt>
                <c:pt idx="381">
                  <c:v>17.420000000000002</c:v>
                </c:pt>
                <c:pt idx="382">
                  <c:v>17.86</c:v>
                </c:pt>
                <c:pt idx="383">
                  <c:v>16.2</c:v>
                </c:pt>
                <c:pt idx="384">
                  <c:v>16.8</c:v>
                </c:pt>
                <c:pt idx="385">
                  <c:v>17.13</c:v>
                </c:pt>
                <c:pt idx="386">
                  <c:v>17.28</c:v>
                </c:pt>
                <c:pt idx="387">
                  <c:v>18.850000000000001</c:v>
                </c:pt>
                <c:pt idx="388">
                  <c:v>19.86</c:v>
                </c:pt>
                <c:pt idx="389">
                  <c:v>19.53</c:v>
                </c:pt>
                <c:pt idx="390">
                  <c:v>20.309999999999999</c:v>
                </c:pt>
                <c:pt idx="391">
                  <c:v>21.34</c:v>
                </c:pt>
                <c:pt idx="392">
                  <c:v>20.07</c:v>
                </c:pt>
                <c:pt idx="393">
                  <c:v>19.440000000000001</c:v>
                </c:pt>
                <c:pt idx="394">
                  <c:v>18.68</c:v>
                </c:pt>
                <c:pt idx="395">
                  <c:v>18.3</c:v>
                </c:pt>
                <c:pt idx="396">
                  <c:v>17.75</c:v>
                </c:pt>
                <c:pt idx="397">
                  <c:v>18.649999999999999</c:v>
                </c:pt>
                <c:pt idx="398">
                  <c:v>16.11</c:v>
                </c:pt>
                <c:pt idx="399">
                  <c:v>15.22</c:v>
                </c:pt>
                <c:pt idx="400">
                  <c:v>14.9</c:v>
                </c:pt>
                <c:pt idx="401">
                  <c:v>14.87</c:v>
                </c:pt>
                <c:pt idx="402">
                  <c:v>15.1</c:v>
                </c:pt>
                <c:pt idx="403">
                  <c:v>11.59</c:v>
                </c:pt>
                <c:pt idx="404">
                  <c:v>13.43</c:v>
                </c:pt>
                <c:pt idx="405">
                  <c:v>15.38</c:v>
                </c:pt>
                <c:pt idx="406">
                  <c:v>12.84</c:v>
                </c:pt>
                <c:pt idx="407">
                  <c:v>12.61</c:v>
                </c:pt>
                <c:pt idx="408">
                  <c:v>15.46</c:v>
                </c:pt>
                <c:pt idx="409">
                  <c:v>22.93</c:v>
                </c:pt>
              </c:numCache>
            </c:numRef>
          </c:val>
          <c:smooth val="0"/>
          <c:extLst>
            <c:ext xmlns:c16="http://schemas.microsoft.com/office/drawing/2014/chart" uri="{C3380CC4-5D6E-409C-BE32-E72D297353CC}">
              <c16:uniqueId val="{00000000-4EBE-4A4F-868B-93AD43221E4D}"/>
            </c:ext>
          </c:extLst>
        </c:ser>
        <c:dLbls>
          <c:showLegendKey val="0"/>
          <c:showVal val="0"/>
          <c:showCatName val="0"/>
          <c:showSerName val="0"/>
          <c:showPercent val="0"/>
          <c:showBubbleSize val="0"/>
        </c:dLbls>
        <c:marker val="1"/>
        <c:smooth val="0"/>
        <c:axId val="613933912"/>
        <c:axId val="613934240"/>
      </c:lineChart>
      <c:scatterChart>
        <c:scatterStyle val="smoothMarker"/>
        <c:varyColors val="0"/>
        <c:ser>
          <c:idx val="0"/>
          <c:order val="0"/>
          <c:tx>
            <c:v>Rigs Count</c:v>
          </c:tx>
          <c:spPr>
            <a:ln w="19050" cap="rnd">
              <a:solidFill>
                <a:schemeClr val="accent1"/>
              </a:solidFill>
              <a:round/>
            </a:ln>
            <a:effectLst/>
          </c:spPr>
          <c:marker>
            <c:symbol val="none"/>
          </c:marker>
          <c:xVal>
            <c:numRef>
              <c:f>'Rig Count vs. Spot Price'!$A$8:$A$420</c:f>
              <c:numCache>
                <c:formatCode>mmm\-yy</c:formatCode>
                <c:ptCount val="413"/>
                <c:pt idx="0">
                  <c:v>43952</c:v>
                </c:pt>
                <c:pt idx="1">
                  <c:v>43922</c:v>
                </c:pt>
                <c:pt idx="2">
                  <c:v>43891</c:v>
                </c:pt>
                <c:pt idx="3">
                  <c:v>43862</c:v>
                </c:pt>
                <c:pt idx="4">
                  <c:v>43831</c:v>
                </c:pt>
                <c:pt idx="5">
                  <c:v>43800</c:v>
                </c:pt>
                <c:pt idx="6">
                  <c:v>43770</c:v>
                </c:pt>
                <c:pt idx="7">
                  <c:v>43739</c:v>
                </c:pt>
                <c:pt idx="8">
                  <c:v>43709</c:v>
                </c:pt>
                <c:pt idx="9">
                  <c:v>43678</c:v>
                </c:pt>
                <c:pt idx="10">
                  <c:v>43647</c:v>
                </c:pt>
                <c:pt idx="11">
                  <c:v>43617</c:v>
                </c:pt>
                <c:pt idx="12">
                  <c:v>43586</c:v>
                </c:pt>
                <c:pt idx="13">
                  <c:v>43556</c:v>
                </c:pt>
                <c:pt idx="14">
                  <c:v>43525</c:v>
                </c:pt>
                <c:pt idx="15">
                  <c:v>43497</c:v>
                </c:pt>
                <c:pt idx="16">
                  <c:v>43466</c:v>
                </c:pt>
                <c:pt idx="17">
                  <c:v>43435</c:v>
                </c:pt>
                <c:pt idx="18">
                  <c:v>43405</c:v>
                </c:pt>
                <c:pt idx="19">
                  <c:v>43374</c:v>
                </c:pt>
                <c:pt idx="20">
                  <c:v>43344</c:v>
                </c:pt>
                <c:pt idx="21">
                  <c:v>43313</c:v>
                </c:pt>
                <c:pt idx="22">
                  <c:v>43282</c:v>
                </c:pt>
                <c:pt idx="23">
                  <c:v>43252</c:v>
                </c:pt>
                <c:pt idx="24">
                  <c:v>43221</c:v>
                </c:pt>
                <c:pt idx="25">
                  <c:v>43191</c:v>
                </c:pt>
                <c:pt idx="26">
                  <c:v>43160</c:v>
                </c:pt>
                <c:pt idx="27">
                  <c:v>43132</c:v>
                </c:pt>
                <c:pt idx="28">
                  <c:v>43101</c:v>
                </c:pt>
                <c:pt idx="29">
                  <c:v>43070</c:v>
                </c:pt>
                <c:pt idx="30">
                  <c:v>43040</c:v>
                </c:pt>
                <c:pt idx="31">
                  <c:v>43009</c:v>
                </c:pt>
                <c:pt idx="32">
                  <c:v>42979</c:v>
                </c:pt>
                <c:pt idx="33">
                  <c:v>42948</c:v>
                </c:pt>
                <c:pt idx="34">
                  <c:v>42917</c:v>
                </c:pt>
                <c:pt idx="35">
                  <c:v>42887</c:v>
                </c:pt>
                <c:pt idx="36">
                  <c:v>42856</c:v>
                </c:pt>
                <c:pt idx="37">
                  <c:v>42826</c:v>
                </c:pt>
                <c:pt idx="38">
                  <c:v>42795</c:v>
                </c:pt>
                <c:pt idx="39">
                  <c:v>42767</c:v>
                </c:pt>
                <c:pt idx="40">
                  <c:v>42736</c:v>
                </c:pt>
                <c:pt idx="41">
                  <c:v>42705</c:v>
                </c:pt>
                <c:pt idx="42">
                  <c:v>42675</c:v>
                </c:pt>
                <c:pt idx="43">
                  <c:v>42644</c:v>
                </c:pt>
                <c:pt idx="44">
                  <c:v>42614</c:v>
                </c:pt>
                <c:pt idx="45">
                  <c:v>42583</c:v>
                </c:pt>
                <c:pt idx="46">
                  <c:v>42552</c:v>
                </c:pt>
                <c:pt idx="47">
                  <c:v>42522</c:v>
                </c:pt>
                <c:pt idx="48">
                  <c:v>42491</c:v>
                </c:pt>
                <c:pt idx="49">
                  <c:v>42461</c:v>
                </c:pt>
                <c:pt idx="50">
                  <c:v>42430</c:v>
                </c:pt>
                <c:pt idx="51">
                  <c:v>42401</c:v>
                </c:pt>
                <c:pt idx="52">
                  <c:v>42370</c:v>
                </c:pt>
                <c:pt idx="53">
                  <c:v>42339</c:v>
                </c:pt>
                <c:pt idx="54">
                  <c:v>42309</c:v>
                </c:pt>
                <c:pt idx="55">
                  <c:v>42278</c:v>
                </c:pt>
                <c:pt idx="56">
                  <c:v>42248</c:v>
                </c:pt>
                <c:pt idx="57">
                  <c:v>42217</c:v>
                </c:pt>
                <c:pt idx="58">
                  <c:v>42186</c:v>
                </c:pt>
                <c:pt idx="59">
                  <c:v>42156</c:v>
                </c:pt>
                <c:pt idx="60">
                  <c:v>42125</c:v>
                </c:pt>
                <c:pt idx="61">
                  <c:v>42095</c:v>
                </c:pt>
                <c:pt idx="62">
                  <c:v>42064</c:v>
                </c:pt>
                <c:pt idx="63">
                  <c:v>42036</c:v>
                </c:pt>
                <c:pt idx="64">
                  <c:v>42005</c:v>
                </c:pt>
                <c:pt idx="65">
                  <c:v>41974</c:v>
                </c:pt>
                <c:pt idx="66">
                  <c:v>41944</c:v>
                </c:pt>
                <c:pt idx="67">
                  <c:v>41913</c:v>
                </c:pt>
                <c:pt idx="68">
                  <c:v>41883</c:v>
                </c:pt>
                <c:pt idx="69">
                  <c:v>41852</c:v>
                </c:pt>
                <c:pt idx="70">
                  <c:v>41821</c:v>
                </c:pt>
                <c:pt idx="71">
                  <c:v>41791</c:v>
                </c:pt>
                <c:pt idx="72">
                  <c:v>41760</c:v>
                </c:pt>
                <c:pt idx="73">
                  <c:v>41730</c:v>
                </c:pt>
                <c:pt idx="74">
                  <c:v>41699</c:v>
                </c:pt>
                <c:pt idx="75">
                  <c:v>41671</c:v>
                </c:pt>
                <c:pt idx="76">
                  <c:v>41640</c:v>
                </c:pt>
                <c:pt idx="77">
                  <c:v>41609</c:v>
                </c:pt>
                <c:pt idx="78">
                  <c:v>41579</c:v>
                </c:pt>
                <c:pt idx="79">
                  <c:v>41548</c:v>
                </c:pt>
                <c:pt idx="80">
                  <c:v>41518</c:v>
                </c:pt>
                <c:pt idx="81">
                  <c:v>41487</c:v>
                </c:pt>
                <c:pt idx="82">
                  <c:v>41456</c:v>
                </c:pt>
                <c:pt idx="83">
                  <c:v>41426</c:v>
                </c:pt>
                <c:pt idx="84">
                  <c:v>41395</c:v>
                </c:pt>
                <c:pt idx="85">
                  <c:v>41365</c:v>
                </c:pt>
                <c:pt idx="86">
                  <c:v>41334</c:v>
                </c:pt>
                <c:pt idx="87">
                  <c:v>41306</c:v>
                </c:pt>
                <c:pt idx="88">
                  <c:v>41275</c:v>
                </c:pt>
                <c:pt idx="89">
                  <c:v>41244</c:v>
                </c:pt>
                <c:pt idx="90">
                  <c:v>41214</c:v>
                </c:pt>
                <c:pt idx="91">
                  <c:v>41183</c:v>
                </c:pt>
                <c:pt idx="92">
                  <c:v>41153</c:v>
                </c:pt>
                <c:pt idx="93">
                  <c:v>41122</c:v>
                </c:pt>
                <c:pt idx="94">
                  <c:v>41091</c:v>
                </c:pt>
                <c:pt idx="95">
                  <c:v>41061</c:v>
                </c:pt>
                <c:pt idx="96">
                  <c:v>41030</c:v>
                </c:pt>
                <c:pt idx="97">
                  <c:v>41000</c:v>
                </c:pt>
                <c:pt idx="98">
                  <c:v>40969</c:v>
                </c:pt>
                <c:pt idx="99">
                  <c:v>40940</c:v>
                </c:pt>
                <c:pt idx="100">
                  <c:v>40909</c:v>
                </c:pt>
                <c:pt idx="101">
                  <c:v>40878</c:v>
                </c:pt>
                <c:pt idx="102">
                  <c:v>40848</c:v>
                </c:pt>
                <c:pt idx="103">
                  <c:v>40817</c:v>
                </c:pt>
                <c:pt idx="104">
                  <c:v>40787</c:v>
                </c:pt>
                <c:pt idx="105">
                  <c:v>40756</c:v>
                </c:pt>
                <c:pt idx="106">
                  <c:v>40725</c:v>
                </c:pt>
                <c:pt idx="107">
                  <c:v>40695</c:v>
                </c:pt>
                <c:pt idx="108">
                  <c:v>40664</c:v>
                </c:pt>
                <c:pt idx="109">
                  <c:v>40634</c:v>
                </c:pt>
                <c:pt idx="110">
                  <c:v>40603</c:v>
                </c:pt>
                <c:pt idx="111">
                  <c:v>40575</c:v>
                </c:pt>
                <c:pt idx="112">
                  <c:v>40544</c:v>
                </c:pt>
                <c:pt idx="113">
                  <c:v>40513</c:v>
                </c:pt>
                <c:pt idx="114">
                  <c:v>40483</c:v>
                </c:pt>
                <c:pt idx="115">
                  <c:v>40452</c:v>
                </c:pt>
                <c:pt idx="116">
                  <c:v>40422</c:v>
                </c:pt>
                <c:pt idx="117">
                  <c:v>40391</c:v>
                </c:pt>
                <c:pt idx="118">
                  <c:v>40360</c:v>
                </c:pt>
                <c:pt idx="119">
                  <c:v>40330</c:v>
                </c:pt>
                <c:pt idx="120">
                  <c:v>40299</c:v>
                </c:pt>
                <c:pt idx="121">
                  <c:v>40269</c:v>
                </c:pt>
                <c:pt idx="122">
                  <c:v>40238</c:v>
                </c:pt>
                <c:pt idx="123">
                  <c:v>40210</c:v>
                </c:pt>
                <c:pt idx="124">
                  <c:v>40179</c:v>
                </c:pt>
                <c:pt idx="125">
                  <c:v>40148</c:v>
                </c:pt>
                <c:pt idx="126">
                  <c:v>40118</c:v>
                </c:pt>
                <c:pt idx="127">
                  <c:v>40087</c:v>
                </c:pt>
                <c:pt idx="128">
                  <c:v>40057</c:v>
                </c:pt>
                <c:pt idx="129">
                  <c:v>40026</c:v>
                </c:pt>
                <c:pt idx="130">
                  <c:v>39995</c:v>
                </c:pt>
                <c:pt idx="131">
                  <c:v>39965</c:v>
                </c:pt>
                <c:pt idx="132">
                  <c:v>39934</c:v>
                </c:pt>
                <c:pt idx="133">
                  <c:v>39904</c:v>
                </c:pt>
                <c:pt idx="134">
                  <c:v>39873</c:v>
                </c:pt>
                <c:pt idx="135">
                  <c:v>39845</c:v>
                </c:pt>
                <c:pt idx="136">
                  <c:v>39814</c:v>
                </c:pt>
                <c:pt idx="137">
                  <c:v>39783</c:v>
                </c:pt>
                <c:pt idx="138">
                  <c:v>39753</c:v>
                </c:pt>
                <c:pt idx="139">
                  <c:v>39722</c:v>
                </c:pt>
                <c:pt idx="140">
                  <c:v>39692</c:v>
                </c:pt>
                <c:pt idx="141">
                  <c:v>39661</c:v>
                </c:pt>
                <c:pt idx="142">
                  <c:v>39630</c:v>
                </c:pt>
                <c:pt idx="143">
                  <c:v>39600</c:v>
                </c:pt>
                <c:pt idx="144">
                  <c:v>39569</c:v>
                </c:pt>
                <c:pt idx="145">
                  <c:v>39539</c:v>
                </c:pt>
                <c:pt idx="146">
                  <c:v>39508</c:v>
                </c:pt>
                <c:pt idx="147">
                  <c:v>39479</c:v>
                </c:pt>
                <c:pt idx="148">
                  <c:v>39448</c:v>
                </c:pt>
                <c:pt idx="149">
                  <c:v>39417</c:v>
                </c:pt>
                <c:pt idx="150">
                  <c:v>39387</c:v>
                </c:pt>
                <c:pt idx="151">
                  <c:v>39356</c:v>
                </c:pt>
                <c:pt idx="152">
                  <c:v>39326</c:v>
                </c:pt>
                <c:pt idx="153">
                  <c:v>39295</c:v>
                </c:pt>
                <c:pt idx="154">
                  <c:v>39264</c:v>
                </c:pt>
                <c:pt idx="155">
                  <c:v>39234</c:v>
                </c:pt>
                <c:pt idx="156">
                  <c:v>39203</c:v>
                </c:pt>
                <c:pt idx="157">
                  <c:v>39173</c:v>
                </c:pt>
                <c:pt idx="158">
                  <c:v>39142</c:v>
                </c:pt>
                <c:pt idx="159">
                  <c:v>39114</c:v>
                </c:pt>
                <c:pt idx="160">
                  <c:v>39083</c:v>
                </c:pt>
                <c:pt idx="161">
                  <c:v>39052</c:v>
                </c:pt>
                <c:pt idx="162">
                  <c:v>39022</c:v>
                </c:pt>
                <c:pt idx="163">
                  <c:v>38991</c:v>
                </c:pt>
                <c:pt idx="164">
                  <c:v>38961</c:v>
                </c:pt>
                <c:pt idx="165">
                  <c:v>38930</c:v>
                </c:pt>
                <c:pt idx="166">
                  <c:v>38899</c:v>
                </c:pt>
                <c:pt idx="167">
                  <c:v>38869</c:v>
                </c:pt>
                <c:pt idx="168">
                  <c:v>38838</c:v>
                </c:pt>
                <c:pt idx="169">
                  <c:v>38808</c:v>
                </c:pt>
                <c:pt idx="170">
                  <c:v>38777</c:v>
                </c:pt>
                <c:pt idx="171">
                  <c:v>38749</c:v>
                </c:pt>
                <c:pt idx="172">
                  <c:v>38718</c:v>
                </c:pt>
                <c:pt idx="173">
                  <c:v>38687</c:v>
                </c:pt>
                <c:pt idx="174">
                  <c:v>38657</c:v>
                </c:pt>
                <c:pt idx="175">
                  <c:v>38626</c:v>
                </c:pt>
                <c:pt idx="176">
                  <c:v>38596</c:v>
                </c:pt>
                <c:pt idx="177">
                  <c:v>38565</c:v>
                </c:pt>
                <c:pt idx="178">
                  <c:v>38534</c:v>
                </c:pt>
                <c:pt idx="179">
                  <c:v>38504</c:v>
                </c:pt>
                <c:pt idx="180">
                  <c:v>38473</c:v>
                </c:pt>
                <c:pt idx="181">
                  <c:v>38443</c:v>
                </c:pt>
                <c:pt idx="182">
                  <c:v>38412</c:v>
                </c:pt>
                <c:pt idx="183">
                  <c:v>38384</c:v>
                </c:pt>
                <c:pt idx="184">
                  <c:v>38353</c:v>
                </c:pt>
                <c:pt idx="185">
                  <c:v>38322</c:v>
                </c:pt>
                <c:pt idx="186">
                  <c:v>38292</c:v>
                </c:pt>
                <c:pt idx="187">
                  <c:v>38261</c:v>
                </c:pt>
                <c:pt idx="188">
                  <c:v>38231</c:v>
                </c:pt>
                <c:pt idx="189">
                  <c:v>38200</c:v>
                </c:pt>
                <c:pt idx="190">
                  <c:v>38169</c:v>
                </c:pt>
                <c:pt idx="191">
                  <c:v>38139</c:v>
                </c:pt>
                <c:pt idx="192">
                  <c:v>38108</c:v>
                </c:pt>
                <c:pt idx="193">
                  <c:v>38078</c:v>
                </c:pt>
                <c:pt idx="194">
                  <c:v>38047</c:v>
                </c:pt>
                <c:pt idx="195">
                  <c:v>38018</c:v>
                </c:pt>
                <c:pt idx="196">
                  <c:v>37987</c:v>
                </c:pt>
                <c:pt idx="197">
                  <c:v>37956</c:v>
                </c:pt>
                <c:pt idx="198">
                  <c:v>37926</c:v>
                </c:pt>
                <c:pt idx="199">
                  <c:v>37895</c:v>
                </c:pt>
                <c:pt idx="200">
                  <c:v>37865</c:v>
                </c:pt>
                <c:pt idx="201">
                  <c:v>37834</c:v>
                </c:pt>
                <c:pt idx="202">
                  <c:v>37803</c:v>
                </c:pt>
                <c:pt idx="203">
                  <c:v>37773</c:v>
                </c:pt>
                <c:pt idx="204">
                  <c:v>37742</c:v>
                </c:pt>
                <c:pt idx="205">
                  <c:v>37712</c:v>
                </c:pt>
                <c:pt idx="206">
                  <c:v>37681</c:v>
                </c:pt>
                <c:pt idx="207">
                  <c:v>37653</c:v>
                </c:pt>
                <c:pt idx="208">
                  <c:v>37622</c:v>
                </c:pt>
                <c:pt idx="209">
                  <c:v>37591</c:v>
                </c:pt>
                <c:pt idx="210">
                  <c:v>37561</c:v>
                </c:pt>
                <c:pt idx="211">
                  <c:v>37530</c:v>
                </c:pt>
                <c:pt idx="212">
                  <c:v>37500</c:v>
                </c:pt>
                <c:pt idx="213">
                  <c:v>37469</c:v>
                </c:pt>
                <c:pt idx="214">
                  <c:v>37438</c:v>
                </c:pt>
                <c:pt idx="215">
                  <c:v>37408</c:v>
                </c:pt>
                <c:pt idx="216">
                  <c:v>37377</c:v>
                </c:pt>
                <c:pt idx="217">
                  <c:v>37347</c:v>
                </c:pt>
                <c:pt idx="218">
                  <c:v>37316</c:v>
                </c:pt>
                <c:pt idx="219">
                  <c:v>37288</c:v>
                </c:pt>
                <c:pt idx="220">
                  <c:v>37257</c:v>
                </c:pt>
                <c:pt idx="221">
                  <c:v>37226</c:v>
                </c:pt>
                <c:pt idx="222">
                  <c:v>37196</c:v>
                </c:pt>
                <c:pt idx="223">
                  <c:v>37165</c:v>
                </c:pt>
                <c:pt idx="224">
                  <c:v>37135</c:v>
                </c:pt>
                <c:pt idx="225">
                  <c:v>37104</c:v>
                </c:pt>
                <c:pt idx="226">
                  <c:v>37073</c:v>
                </c:pt>
                <c:pt idx="227">
                  <c:v>37043</c:v>
                </c:pt>
                <c:pt idx="228">
                  <c:v>37012</c:v>
                </c:pt>
                <c:pt idx="229">
                  <c:v>36982</c:v>
                </c:pt>
                <c:pt idx="230">
                  <c:v>36951</c:v>
                </c:pt>
                <c:pt idx="231">
                  <c:v>36923</c:v>
                </c:pt>
                <c:pt idx="232">
                  <c:v>36892</c:v>
                </c:pt>
                <c:pt idx="233">
                  <c:v>36861</c:v>
                </c:pt>
                <c:pt idx="234">
                  <c:v>36831</c:v>
                </c:pt>
                <c:pt idx="235">
                  <c:v>36800</c:v>
                </c:pt>
                <c:pt idx="236">
                  <c:v>36770</c:v>
                </c:pt>
                <c:pt idx="237">
                  <c:v>36739</c:v>
                </c:pt>
                <c:pt idx="238">
                  <c:v>36708</c:v>
                </c:pt>
                <c:pt idx="239">
                  <c:v>36678</c:v>
                </c:pt>
                <c:pt idx="240">
                  <c:v>36647</c:v>
                </c:pt>
                <c:pt idx="241">
                  <c:v>36617</c:v>
                </c:pt>
                <c:pt idx="242">
                  <c:v>36586</c:v>
                </c:pt>
                <c:pt idx="243">
                  <c:v>36557</c:v>
                </c:pt>
                <c:pt idx="244">
                  <c:v>36526</c:v>
                </c:pt>
                <c:pt idx="245">
                  <c:v>36495</c:v>
                </c:pt>
                <c:pt idx="246">
                  <c:v>36465</c:v>
                </c:pt>
                <c:pt idx="247">
                  <c:v>36434</c:v>
                </c:pt>
                <c:pt idx="248">
                  <c:v>36404</c:v>
                </c:pt>
                <c:pt idx="249">
                  <c:v>36373</c:v>
                </c:pt>
                <c:pt idx="250">
                  <c:v>36342</c:v>
                </c:pt>
                <c:pt idx="251">
                  <c:v>36312</c:v>
                </c:pt>
                <c:pt idx="252">
                  <c:v>36281</c:v>
                </c:pt>
                <c:pt idx="253">
                  <c:v>36251</c:v>
                </c:pt>
                <c:pt idx="254">
                  <c:v>36220</c:v>
                </c:pt>
                <c:pt idx="255">
                  <c:v>36192</c:v>
                </c:pt>
                <c:pt idx="256">
                  <c:v>36161</c:v>
                </c:pt>
                <c:pt idx="257">
                  <c:v>36130</c:v>
                </c:pt>
                <c:pt idx="258">
                  <c:v>36100</c:v>
                </c:pt>
                <c:pt idx="259">
                  <c:v>36069</c:v>
                </c:pt>
                <c:pt idx="260">
                  <c:v>36039</c:v>
                </c:pt>
                <c:pt idx="261">
                  <c:v>36008</c:v>
                </c:pt>
                <c:pt idx="262">
                  <c:v>35977</c:v>
                </c:pt>
                <c:pt idx="263">
                  <c:v>35947</c:v>
                </c:pt>
                <c:pt idx="264">
                  <c:v>35916</c:v>
                </c:pt>
                <c:pt idx="265">
                  <c:v>35886</c:v>
                </c:pt>
                <c:pt idx="266">
                  <c:v>35855</c:v>
                </c:pt>
                <c:pt idx="267">
                  <c:v>35827</c:v>
                </c:pt>
                <c:pt idx="268">
                  <c:v>35796</c:v>
                </c:pt>
                <c:pt idx="269">
                  <c:v>35765</c:v>
                </c:pt>
                <c:pt idx="270">
                  <c:v>35735</c:v>
                </c:pt>
                <c:pt idx="271">
                  <c:v>35704</c:v>
                </c:pt>
                <c:pt idx="272">
                  <c:v>35674</c:v>
                </c:pt>
                <c:pt idx="273">
                  <c:v>35643</c:v>
                </c:pt>
                <c:pt idx="274">
                  <c:v>35612</c:v>
                </c:pt>
                <c:pt idx="275">
                  <c:v>35582</c:v>
                </c:pt>
                <c:pt idx="276">
                  <c:v>35551</c:v>
                </c:pt>
                <c:pt idx="277">
                  <c:v>35521</c:v>
                </c:pt>
                <c:pt idx="278">
                  <c:v>35490</c:v>
                </c:pt>
                <c:pt idx="279">
                  <c:v>35462</c:v>
                </c:pt>
                <c:pt idx="280">
                  <c:v>35431</c:v>
                </c:pt>
                <c:pt idx="281">
                  <c:v>35400</c:v>
                </c:pt>
                <c:pt idx="282">
                  <c:v>35370</c:v>
                </c:pt>
                <c:pt idx="283">
                  <c:v>35339</c:v>
                </c:pt>
                <c:pt idx="284">
                  <c:v>35309</c:v>
                </c:pt>
                <c:pt idx="285">
                  <c:v>35278</c:v>
                </c:pt>
                <c:pt idx="286">
                  <c:v>35247</c:v>
                </c:pt>
                <c:pt idx="287">
                  <c:v>35217</c:v>
                </c:pt>
                <c:pt idx="288">
                  <c:v>35186</c:v>
                </c:pt>
                <c:pt idx="289">
                  <c:v>35156</c:v>
                </c:pt>
                <c:pt idx="290">
                  <c:v>35125</c:v>
                </c:pt>
                <c:pt idx="291">
                  <c:v>35096</c:v>
                </c:pt>
                <c:pt idx="292">
                  <c:v>35065</c:v>
                </c:pt>
                <c:pt idx="293">
                  <c:v>35034</c:v>
                </c:pt>
                <c:pt idx="294">
                  <c:v>35004</c:v>
                </c:pt>
                <c:pt idx="295">
                  <c:v>34973</c:v>
                </c:pt>
                <c:pt idx="296">
                  <c:v>34943</c:v>
                </c:pt>
                <c:pt idx="297">
                  <c:v>34912</c:v>
                </c:pt>
                <c:pt idx="298">
                  <c:v>34881</c:v>
                </c:pt>
                <c:pt idx="299">
                  <c:v>34851</c:v>
                </c:pt>
                <c:pt idx="300">
                  <c:v>34820</c:v>
                </c:pt>
                <c:pt idx="301">
                  <c:v>34790</c:v>
                </c:pt>
                <c:pt idx="302">
                  <c:v>34759</c:v>
                </c:pt>
                <c:pt idx="303">
                  <c:v>34731</c:v>
                </c:pt>
                <c:pt idx="304">
                  <c:v>34700</c:v>
                </c:pt>
                <c:pt idx="305">
                  <c:v>34669</c:v>
                </c:pt>
                <c:pt idx="306">
                  <c:v>34639</c:v>
                </c:pt>
                <c:pt idx="307">
                  <c:v>34608</c:v>
                </c:pt>
                <c:pt idx="308">
                  <c:v>34578</c:v>
                </c:pt>
                <c:pt idx="309">
                  <c:v>34547</c:v>
                </c:pt>
                <c:pt idx="310">
                  <c:v>34516</c:v>
                </c:pt>
                <c:pt idx="311">
                  <c:v>34486</c:v>
                </c:pt>
                <c:pt idx="312">
                  <c:v>34455</c:v>
                </c:pt>
                <c:pt idx="313">
                  <c:v>34425</c:v>
                </c:pt>
                <c:pt idx="314">
                  <c:v>34394</c:v>
                </c:pt>
                <c:pt idx="315">
                  <c:v>34366</c:v>
                </c:pt>
                <c:pt idx="316">
                  <c:v>34335</c:v>
                </c:pt>
                <c:pt idx="317">
                  <c:v>34304</c:v>
                </c:pt>
                <c:pt idx="318">
                  <c:v>34274</c:v>
                </c:pt>
                <c:pt idx="319">
                  <c:v>34243</c:v>
                </c:pt>
                <c:pt idx="320">
                  <c:v>34213</c:v>
                </c:pt>
                <c:pt idx="321">
                  <c:v>34182</c:v>
                </c:pt>
                <c:pt idx="322">
                  <c:v>34151</c:v>
                </c:pt>
                <c:pt idx="323">
                  <c:v>34121</c:v>
                </c:pt>
                <c:pt idx="324">
                  <c:v>34090</c:v>
                </c:pt>
                <c:pt idx="325">
                  <c:v>34060</c:v>
                </c:pt>
                <c:pt idx="326">
                  <c:v>34029</c:v>
                </c:pt>
                <c:pt idx="327">
                  <c:v>34001</c:v>
                </c:pt>
                <c:pt idx="328">
                  <c:v>33970</c:v>
                </c:pt>
                <c:pt idx="329">
                  <c:v>33939</c:v>
                </c:pt>
                <c:pt idx="330">
                  <c:v>33909</c:v>
                </c:pt>
                <c:pt idx="331">
                  <c:v>33878</c:v>
                </c:pt>
                <c:pt idx="332">
                  <c:v>33848</c:v>
                </c:pt>
                <c:pt idx="333">
                  <c:v>33817</c:v>
                </c:pt>
                <c:pt idx="334">
                  <c:v>33786</c:v>
                </c:pt>
                <c:pt idx="335">
                  <c:v>33756</c:v>
                </c:pt>
                <c:pt idx="336">
                  <c:v>33725</c:v>
                </c:pt>
                <c:pt idx="337">
                  <c:v>33695</c:v>
                </c:pt>
                <c:pt idx="338">
                  <c:v>33664</c:v>
                </c:pt>
                <c:pt idx="339">
                  <c:v>33635</c:v>
                </c:pt>
                <c:pt idx="340">
                  <c:v>33604</c:v>
                </c:pt>
                <c:pt idx="341">
                  <c:v>33573</c:v>
                </c:pt>
                <c:pt idx="342">
                  <c:v>33543</c:v>
                </c:pt>
                <c:pt idx="343">
                  <c:v>33512</c:v>
                </c:pt>
                <c:pt idx="344">
                  <c:v>33482</c:v>
                </c:pt>
                <c:pt idx="345">
                  <c:v>33451</c:v>
                </c:pt>
                <c:pt idx="346">
                  <c:v>33420</c:v>
                </c:pt>
                <c:pt idx="347">
                  <c:v>33390</c:v>
                </c:pt>
                <c:pt idx="348">
                  <c:v>33359</c:v>
                </c:pt>
                <c:pt idx="349">
                  <c:v>33329</c:v>
                </c:pt>
                <c:pt idx="350">
                  <c:v>33298</c:v>
                </c:pt>
                <c:pt idx="351">
                  <c:v>33270</c:v>
                </c:pt>
                <c:pt idx="352">
                  <c:v>33239</c:v>
                </c:pt>
                <c:pt idx="353">
                  <c:v>33208</c:v>
                </c:pt>
                <c:pt idx="354">
                  <c:v>33178</c:v>
                </c:pt>
                <c:pt idx="355">
                  <c:v>33147</c:v>
                </c:pt>
                <c:pt idx="356">
                  <c:v>33117</c:v>
                </c:pt>
                <c:pt idx="357">
                  <c:v>33086</c:v>
                </c:pt>
                <c:pt idx="358">
                  <c:v>33055</c:v>
                </c:pt>
                <c:pt idx="359">
                  <c:v>33025</c:v>
                </c:pt>
                <c:pt idx="360">
                  <c:v>32994</c:v>
                </c:pt>
                <c:pt idx="361">
                  <c:v>32964</c:v>
                </c:pt>
                <c:pt idx="362">
                  <c:v>32933</c:v>
                </c:pt>
                <c:pt idx="363">
                  <c:v>32905</c:v>
                </c:pt>
                <c:pt idx="364">
                  <c:v>32874</c:v>
                </c:pt>
                <c:pt idx="365">
                  <c:v>32843</c:v>
                </c:pt>
                <c:pt idx="366">
                  <c:v>32813</c:v>
                </c:pt>
                <c:pt idx="367">
                  <c:v>32782</c:v>
                </c:pt>
                <c:pt idx="368">
                  <c:v>32752</c:v>
                </c:pt>
                <c:pt idx="369">
                  <c:v>32721</c:v>
                </c:pt>
                <c:pt idx="370">
                  <c:v>32690</c:v>
                </c:pt>
                <c:pt idx="371">
                  <c:v>32660</c:v>
                </c:pt>
                <c:pt idx="372">
                  <c:v>32629</c:v>
                </c:pt>
                <c:pt idx="373">
                  <c:v>32599</c:v>
                </c:pt>
                <c:pt idx="374">
                  <c:v>32568</c:v>
                </c:pt>
                <c:pt idx="375">
                  <c:v>32540</c:v>
                </c:pt>
                <c:pt idx="376">
                  <c:v>32509</c:v>
                </c:pt>
                <c:pt idx="377">
                  <c:v>32478</c:v>
                </c:pt>
                <c:pt idx="378">
                  <c:v>32448</c:v>
                </c:pt>
                <c:pt idx="379">
                  <c:v>32417</c:v>
                </c:pt>
                <c:pt idx="380">
                  <c:v>32387</c:v>
                </c:pt>
                <c:pt idx="381">
                  <c:v>32356</c:v>
                </c:pt>
                <c:pt idx="382">
                  <c:v>32325</c:v>
                </c:pt>
                <c:pt idx="383">
                  <c:v>32295</c:v>
                </c:pt>
                <c:pt idx="384">
                  <c:v>32264</c:v>
                </c:pt>
                <c:pt idx="385">
                  <c:v>32234</c:v>
                </c:pt>
                <c:pt idx="386">
                  <c:v>32203</c:v>
                </c:pt>
                <c:pt idx="387">
                  <c:v>32174</c:v>
                </c:pt>
                <c:pt idx="388">
                  <c:v>32143</c:v>
                </c:pt>
                <c:pt idx="389">
                  <c:v>32112</c:v>
                </c:pt>
                <c:pt idx="390">
                  <c:v>32082</c:v>
                </c:pt>
                <c:pt idx="391">
                  <c:v>32051</c:v>
                </c:pt>
                <c:pt idx="392">
                  <c:v>32021</c:v>
                </c:pt>
                <c:pt idx="393">
                  <c:v>31990</c:v>
                </c:pt>
                <c:pt idx="394">
                  <c:v>31959</c:v>
                </c:pt>
                <c:pt idx="395">
                  <c:v>31929</c:v>
                </c:pt>
                <c:pt idx="396">
                  <c:v>31898</c:v>
                </c:pt>
                <c:pt idx="397">
                  <c:v>31868</c:v>
                </c:pt>
                <c:pt idx="398">
                  <c:v>31837</c:v>
                </c:pt>
                <c:pt idx="399">
                  <c:v>31809</c:v>
                </c:pt>
                <c:pt idx="400">
                  <c:v>31778</c:v>
                </c:pt>
                <c:pt idx="401">
                  <c:v>31747</c:v>
                </c:pt>
                <c:pt idx="402">
                  <c:v>31717</c:v>
                </c:pt>
                <c:pt idx="403">
                  <c:v>31686</c:v>
                </c:pt>
                <c:pt idx="404">
                  <c:v>31656</c:v>
                </c:pt>
                <c:pt idx="405">
                  <c:v>31625</c:v>
                </c:pt>
                <c:pt idx="406">
                  <c:v>31594</c:v>
                </c:pt>
                <c:pt idx="407">
                  <c:v>31564</c:v>
                </c:pt>
                <c:pt idx="408">
                  <c:v>31533</c:v>
                </c:pt>
                <c:pt idx="409">
                  <c:v>31503</c:v>
                </c:pt>
                <c:pt idx="410">
                  <c:v>31472</c:v>
                </c:pt>
                <c:pt idx="411">
                  <c:v>31444</c:v>
                </c:pt>
                <c:pt idx="412">
                  <c:v>31413</c:v>
                </c:pt>
              </c:numCache>
            </c:numRef>
          </c:xVal>
          <c:yVal>
            <c:numRef>
              <c:f>'Rig Count vs. Spot Price'!$B$8:$B$417</c:f>
              <c:numCache>
                <c:formatCode>General</c:formatCode>
                <c:ptCount val="410"/>
                <c:pt idx="0" formatCode="0">
                  <c:v>348</c:v>
                </c:pt>
                <c:pt idx="1">
                  <c:v>565</c:v>
                </c:pt>
                <c:pt idx="2">
                  <c:v>771</c:v>
                </c:pt>
                <c:pt idx="3">
                  <c:v>790</c:v>
                </c:pt>
                <c:pt idx="4">
                  <c:v>791</c:v>
                </c:pt>
                <c:pt idx="5">
                  <c:v>804</c:v>
                </c:pt>
                <c:pt idx="6">
                  <c:v>810</c:v>
                </c:pt>
                <c:pt idx="7">
                  <c:v>848</c:v>
                </c:pt>
                <c:pt idx="8">
                  <c:v>878</c:v>
                </c:pt>
                <c:pt idx="9">
                  <c:v>926</c:v>
                </c:pt>
                <c:pt idx="10">
                  <c:v>955</c:v>
                </c:pt>
                <c:pt idx="11">
                  <c:v>970</c:v>
                </c:pt>
                <c:pt idx="12">
                  <c:v>986</c:v>
                </c:pt>
                <c:pt idx="13">
                  <c:v>1013</c:v>
                </c:pt>
                <c:pt idx="14">
                  <c:v>1023</c:v>
                </c:pt>
                <c:pt idx="15">
                  <c:v>1048</c:v>
                </c:pt>
                <c:pt idx="16">
                  <c:v>1065</c:v>
                </c:pt>
                <c:pt idx="17">
                  <c:v>1077</c:v>
                </c:pt>
                <c:pt idx="18">
                  <c:v>1077</c:v>
                </c:pt>
                <c:pt idx="19">
                  <c:v>1063</c:v>
                </c:pt>
                <c:pt idx="20">
                  <c:v>1053</c:v>
                </c:pt>
                <c:pt idx="21">
                  <c:v>1050</c:v>
                </c:pt>
                <c:pt idx="22">
                  <c:v>1050</c:v>
                </c:pt>
                <c:pt idx="23">
                  <c:v>1056</c:v>
                </c:pt>
                <c:pt idx="24">
                  <c:v>1046</c:v>
                </c:pt>
                <c:pt idx="25">
                  <c:v>1011</c:v>
                </c:pt>
                <c:pt idx="26">
                  <c:v>989</c:v>
                </c:pt>
                <c:pt idx="27">
                  <c:v>969</c:v>
                </c:pt>
                <c:pt idx="28">
                  <c:v>937</c:v>
                </c:pt>
                <c:pt idx="29">
                  <c:v>930</c:v>
                </c:pt>
                <c:pt idx="30">
                  <c:v>911</c:v>
                </c:pt>
                <c:pt idx="31">
                  <c:v>922</c:v>
                </c:pt>
                <c:pt idx="32">
                  <c:v>940</c:v>
                </c:pt>
                <c:pt idx="33">
                  <c:v>947</c:v>
                </c:pt>
                <c:pt idx="34">
                  <c:v>953</c:v>
                </c:pt>
                <c:pt idx="35">
                  <c:v>931</c:v>
                </c:pt>
                <c:pt idx="36">
                  <c:v>893</c:v>
                </c:pt>
                <c:pt idx="37">
                  <c:v>853</c:v>
                </c:pt>
                <c:pt idx="38">
                  <c:v>789</c:v>
                </c:pt>
                <c:pt idx="39">
                  <c:v>744</c:v>
                </c:pt>
                <c:pt idx="40">
                  <c:v>683</c:v>
                </c:pt>
                <c:pt idx="41">
                  <c:v>634</c:v>
                </c:pt>
                <c:pt idx="42">
                  <c:v>580</c:v>
                </c:pt>
                <c:pt idx="43">
                  <c:v>543</c:v>
                </c:pt>
                <c:pt idx="44">
                  <c:v>509</c:v>
                </c:pt>
                <c:pt idx="45">
                  <c:v>481</c:v>
                </c:pt>
                <c:pt idx="46">
                  <c:v>449</c:v>
                </c:pt>
                <c:pt idx="47">
                  <c:v>417</c:v>
                </c:pt>
                <c:pt idx="48">
                  <c:v>407</c:v>
                </c:pt>
                <c:pt idx="49">
                  <c:v>437</c:v>
                </c:pt>
                <c:pt idx="50">
                  <c:v>477</c:v>
                </c:pt>
                <c:pt idx="51">
                  <c:v>532</c:v>
                </c:pt>
                <c:pt idx="52">
                  <c:v>643</c:v>
                </c:pt>
                <c:pt idx="53">
                  <c:v>711</c:v>
                </c:pt>
                <c:pt idx="54">
                  <c:v>760</c:v>
                </c:pt>
                <c:pt idx="55">
                  <c:v>791</c:v>
                </c:pt>
                <c:pt idx="56">
                  <c:v>848</c:v>
                </c:pt>
                <c:pt idx="57">
                  <c:v>883</c:v>
                </c:pt>
                <c:pt idx="58">
                  <c:v>866</c:v>
                </c:pt>
                <c:pt idx="59">
                  <c:v>861</c:v>
                </c:pt>
                <c:pt idx="60">
                  <c:v>889</c:v>
                </c:pt>
                <c:pt idx="61">
                  <c:v>976</c:v>
                </c:pt>
                <c:pt idx="62">
                  <c:v>1109</c:v>
                </c:pt>
                <c:pt idx="63">
                  <c:v>1348</c:v>
                </c:pt>
                <c:pt idx="64">
                  <c:v>1683</c:v>
                </c:pt>
                <c:pt idx="65">
                  <c:v>1882</c:v>
                </c:pt>
                <c:pt idx="66">
                  <c:v>1925</c:v>
                </c:pt>
                <c:pt idx="67">
                  <c:v>1924</c:v>
                </c:pt>
                <c:pt idx="68">
                  <c:v>1930</c:v>
                </c:pt>
                <c:pt idx="69">
                  <c:v>1904</c:v>
                </c:pt>
                <c:pt idx="70">
                  <c:v>1876</c:v>
                </c:pt>
                <c:pt idx="71">
                  <c:v>1861</c:v>
                </c:pt>
                <c:pt idx="72">
                  <c:v>1859</c:v>
                </c:pt>
                <c:pt idx="73">
                  <c:v>1835</c:v>
                </c:pt>
                <c:pt idx="74">
                  <c:v>1803</c:v>
                </c:pt>
                <c:pt idx="75">
                  <c:v>1769</c:v>
                </c:pt>
                <c:pt idx="76">
                  <c:v>1769</c:v>
                </c:pt>
                <c:pt idx="77">
                  <c:v>1771</c:v>
                </c:pt>
                <c:pt idx="78">
                  <c:v>1756</c:v>
                </c:pt>
                <c:pt idx="79">
                  <c:v>1744</c:v>
                </c:pt>
                <c:pt idx="80">
                  <c:v>1760</c:v>
                </c:pt>
                <c:pt idx="81">
                  <c:v>1781</c:v>
                </c:pt>
                <c:pt idx="82">
                  <c:v>1766</c:v>
                </c:pt>
                <c:pt idx="83">
                  <c:v>1761</c:v>
                </c:pt>
                <c:pt idx="84">
                  <c:v>1767</c:v>
                </c:pt>
                <c:pt idx="85">
                  <c:v>1755</c:v>
                </c:pt>
                <c:pt idx="86">
                  <c:v>1756</c:v>
                </c:pt>
                <c:pt idx="87">
                  <c:v>1762</c:v>
                </c:pt>
                <c:pt idx="88">
                  <c:v>1756</c:v>
                </c:pt>
                <c:pt idx="89">
                  <c:v>1784</c:v>
                </c:pt>
                <c:pt idx="90">
                  <c:v>1809</c:v>
                </c:pt>
                <c:pt idx="91">
                  <c:v>1834</c:v>
                </c:pt>
                <c:pt idx="92">
                  <c:v>1859</c:v>
                </c:pt>
                <c:pt idx="93">
                  <c:v>1913</c:v>
                </c:pt>
                <c:pt idx="94">
                  <c:v>1944</c:v>
                </c:pt>
                <c:pt idx="95">
                  <c:v>1972</c:v>
                </c:pt>
                <c:pt idx="96">
                  <c:v>1977</c:v>
                </c:pt>
                <c:pt idx="97">
                  <c:v>1961</c:v>
                </c:pt>
                <c:pt idx="98">
                  <c:v>1979</c:v>
                </c:pt>
                <c:pt idx="99">
                  <c:v>1990</c:v>
                </c:pt>
                <c:pt idx="100">
                  <c:v>2003</c:v>
                </c:pt>
                <c:pt idx="101">
                  <c:v>2003</c:v>
                </c:pt>
                <c:pt idx="102">
                  <c:v>2011</c:v>
                </c:pt>
                <c:pt idx="103">
                  <c:v>2017</c:v>
                </c:pt>
                <c:pt idx="104">
                  <c:v>1978</c:v>
                </c:pt>
                <c:pt idx="105">
                  <c:v>1957</c:v>
                </c:pt>
                <c:pt idx="106">
                  <c:v>1900</c:v>
                </c:pt>
                <c:pt idx="107">
                  <c:v>1863</c:v>
                </c:pt>
                <c:pt idx="108">
                  <c:v>1836</c:v>
                </c:pt>
                <c:pt idx="109">
                  <c:v>1790</c:v>
                </c:pt>
                <c:pt idx="110">
                  <c:v>1720</c:v>
                </c:pt>
                <c:pt idx="111">
                  <c:v>1718</c:v>
                </c:pt>
                <c:pt idx="112">
                  <c:v>1711</c:v>
                </c:pt>
                <c:pt idx="113">
                  <c:v>1711</c:v>
                </c:pt>
                <c:pt idx="114">
                  <c:v>1683</c:v>
                </c:pt>
                <c:pt idx="115">
                  <c:v>1668</c:v>
                </c:pt>
                <c:pt idx="116">
                  <c:v>1655</c:v>
                </c:pt>
                <c:pt idx="117">
                  <c:v>1638</c:v>
                </c:pt>
                <c:pt idx="118">
                  <c:v>1573</c:v>
                </c:pt>
                <c:pt idx="119">
                  <c:v>1531</c:v>
                </c:pt>
                <c:pt idx="120">
                  <c:v>1513</c:v>
                </c:pt>
                <c:pt idx="121">
                  <c:v>1479</c:v>
                </c:pt>
                <c:pt idx="122">
                  <c:v>1419</c:v>
                </c:pt>
                <c:pt idx="123">
                  <c:v>1350</c:v>
                </c:pt>
                <c:pt idx="124">
                  <c:v>1267</c:v>
                </c:pt>
                <c:pt idx="125">
                  <c:v>1172</c:v>
                </c:pt>
                <c:pt idx="126">
                  <c:v>1107</c:v>
                </c:pt>
                <c:pt idx="127">
                  <c:v>1044</c:v>
                </c:pt>
                <c:pt idx="128">
                  <c:v>1009</c:v>
                </c:pt>
                <c:pt idx="129">
                  <c:v>980</c:v>
                </c:pt>
                <c:pt idx="130">
                  <c:v>931</c:v>
                </c:pt>
                <c:pt idx="131">
                  <c:v>895</c:v>
                </c:pt>
                <c:pt idx="132">
                  <c:v>918</c:v>
                </c:pt>
                <c:pt idx="133">
                  <c:v>995</c:v>
                </c:pt>
                <c:pt idx="134">
                  <c:v>1105</c:v>
                </c:pt>
                <c:pt idx="135">
                  <c:v>1320</c:v>
                </c:pt>
                <c:pt idx="136">
                  <c:v>1553</c:v>
                </c:pt>
                <c:pt idx="137">
                  <c:v>1782</c:v>
                </c:pt>
                <c:pt idx="138">
                  <c:v>1935</c:v>
                </c:pt>
                <c:pt idx="139">
                  <c:v>1976</c:v>
                </c:pt>
                <c:pt idx="140">
                  <c:v>2014</c:v>
                </c:pt>
                <c:pt idx="141">
                  <c:v>1987</c:v>
                </c:pt>
                <c:pt idx="142">
                  <c:v>1932</c:v>
                </c:pt>
                <c:pt idx="143">
                  <c:v>1902</c:v>
                </c:pt>
                <c:pt idx="144">
                  <c:v>1863</c:v>
                </c:pt>
                <c:pt idx="145">
                  <c:v>1829</c:v>
                </c:pt>
                <c:pt idx="146">
                  <c:v>1797</c:v>
                </c:pt>
                <c:pt idx="147">
                  <c:v>1765</c:v>
                </c:pt>
                <c:pt idx="148">
                  <c:v>1749</c:v>
                </c:pt>
                <c:pt idx="149">
                  <c:v>1811</c:v>
                </c:pt>
                <c:pt idx="150">
                  <c:v>1798</c:v>
                </c:pt>
                <c:pt idx="151">
                  <c:v>1762</c:v>
                </c:pt>
                <c:pt idx="152">
                  <c:v>1783</c:v>
                </c:pt>
                <c:pt idx="153">
                  <c:v>1804</c:v>
                </c:pt>
                <c:pt idx="154">
                  <c:v>1777</c:v>
                </c:pt>
                <c:pt idx="155">
                  <c:v>1771</c:v>
                </c:pt>
                <c:pt idx="156">
                  <c:v>1748</c:v>
                </c:pt>
                <c:pt idx="157">
                  <c:v>1750</c:v>
                </c:pt>
                <c:pt idx="158">
                  <c:v>1749</c:v>
                </c:pt>
                <c:pt idx="159">
                  <c:v>1736</c:v>
                </c:pt>
                <c:pt idx="160">
                  <c:v>1714</c:v>
                </c:pt>
                <c:pt idx="161">
                  <c:v>1718</c:v>
                </c:pt>
                <c:pt idx="162">
                  <c:v>1706</c:v>
                </c:pt>
                <c:pt idx="163">
                  <c:v>1734</c:v>
                </c:pt>
                <c:pt idx="164">
                  <c:v>1739</c:v>
                </c:pt>
                <c:pt idx="165">
                  <c:v>1738</c:v>
                </c:pt>
                <c:pt idx="166">
                  <c:v>1681</c:v>
                </c:pt>
                <c:pt idx="167">
                  <c:v>1665</c:v>
                </c:pt>
                <c:pt idx="168">
                  <c:v>1635</c:v>
                </c:pt>
                <c:pt idx="169">
                  <c:v>1597</c:v>
                </c:pt>
                <c:pt idx="170">
                  <c:v>1551</c:v>
                </c:pt>
                <c:pt idx="171">
                  <c:v>1533</c:v>
                </c:pt>
                <c:pt idx="172">
                  <c:v>1473</c:v>
                </c:pt>
                <c:pt idx="173">
                  <c:v>1470</c:v>
                </c:pt>
                <c:pt idx="174">
                  <c:v>1486</c:v>
                </c:pt>
                <c:pt idx="175">
                  <c:v>1479</c:v>
                </c:pt>
                <c:pt idx="176">
                  <c:v>1452</c:v>
                </c:pt>
                <c:pt idx="177">
                  <c:v>1436</c:v>
                </c:pt>
                <c:pt idx="178">
                  <c:v>1398</c:v>
                </c:pt>
                <c:pt idx="179">
                  <c:v>1355</c:v>
                </c:pt>
                <c:pt idx="180">
                  <c:v>1320</c:v>
                </c:pt>
                <c:pt idx="181">
                  <c:v>1334</c:v>
                </c:pt>
                <c:pt idx="182">
                  <c:v>1306</c:v>
                </c:pt>
                <c:pt idx="183">
                  <c:v>1276</c:v>
                </c:pt>
                <c:pt idx="184">
                  <c:v>1255</c:v>
                </c:pt>
                <c:pt idx="185">
                  <c:v>1246</c:v>
                </c:pt>
                <c:pt idx="186">
                  <c:v>1262</c:v>
                </c:pt>
                <c:pt idx="187">
                  <c:v>1240</c:v>
                </c:pt>
                <c:pt idx="188">
                  <c:v>1240</c:v>
                </c:pt>
                <c:pt idx="189">
                  <c:v>1234</c:v>
                </c:pt>
                <c:pt idx="190">
                  <c:v>1213</c:v>
                </c:pt>
                <c:pt idx="191">
                  <c:v>1176</c:v>
                </c:pt>
                <c:pt idx="192">
                  <c:v>1164</c:v>
                </c:pt>
                <c:pt idx="193">
                  <c:v>1151</c:v>
                </c:pt>
                <c:pt idx="194">
                  <c:v>1135</c:v>
                </c:pt>
                <c:pt idx="195">
                  <c:v>1119</c:v>
                </c:pt>
                <c:pt idx="196">
                  <c:v>1101</c:v>
                </c:pt>
                <c:pt idx="197">
                  <c:v>1114</c:v>
                </c:pt>
                <c:pt idx="198">
                  <c:v>1111</c:v>
                </c:pt>
                <c:pt idx="199">
                  <c:v>1102</c:v>
                </c:pt>
                <c:pt idx="200">
                  <c:v>1093</c:v>
                </c:pt>
                <c:pt idx="201">
                  <c:v>1090</c:v>
                </c:pt>
                <c:pt idx="202">
                  <c:v>1081</c:v>
                </c:pt>
                <c:pt idx="203">
                  <c:v>1067</c:v>
                </c:pt>
                <c:pt idx="204">
                  <c:v>1034</c:v>
                </c:pt>
                <c:pt idx="205">
                  <c:v>983</c:v>
                </c:pt>
                <c:pt idx="206">
                  <c:v>941</c:v>
                </c:pt>
                <c:pt idx="207">
                  <c:v>907</c:v>
                </c:pt>
                <c:pt idx="208">
                  <c:v>854</c:v>
                </c:pt>
                <c:pt idx="209">
                  <c:v>856</c:v>
                </c:pt>
                <c:pt idx="210">
                  <c:v>834</c:v>
                </c:pt>
                <c:pt idx="211">
                  <c:v>851</c:v>
                </c:pt>
                <c:pt idx="212">
                  <c:v>860</c:v>
                </c:pt>
                <c:pt idx="213">
                  <c:v>848</c:v>
                </c:pt>
                <c:pt idx="214">
                  <c:v>851</c:v>
                </c:pt>
                <c:pt idx="215">
                  <c:v>842</c:v>
                </c:pt>
                <c:pt idx="216">
                  <c:v>826</c:v>
                </c:pt>
                <c:pt idx="217">
                  <c:v>750</c:v>
                </c:pt>
                <c:pt idx="218">
                  <c:v>763</c:v>
                </c:pt>
                <c:pt idx="219">
                  <c:v>825</c:v>
                </c:pt>
                <c:pt idx="220">
                  <c:v>867</c:v>
                </c:pt>
                <c:pt idx="221">
                  <c:v>901</c:v>
                </c:pt>
                <c:pt idx="222">
                  <c:v>1000</c:v>
                </c:pt>
                <c:pt idx="223">
                  <c:v>1111</c:v>
                </c:pt>
                <c:pt idx="224">
                  <c:v>1193</c:v>
                </c:pt>
                <c:pt idx="225">
                  <c:v>1252</c:v>
                </c:pt>
                <c:pt idx="226">
                  <c:v>1278</c:v>
                </c:pt>
                <c:pt idx="227">
                  <c:v>1270</c:v>
                </c:pt>
                <c:pt idx="228">
                  <c:v>1234</c:v>
                </c:pt>
                <c:pt idx="229">
                  <c:v>1206</c:v>
                </c:pt>
                <c:pt idx="230">
                  <c:v>1163</c:v>
                </c:pt>
                <c:pt idx="231">
                  <c:v>1136</c:v>
                </c:pt>
                <c:pt idx="232">
                  <c:v>1118</c:v>
                </c:pt>
                <c:pt idx="233">
                  <c:v>1097</c:v>
                </c:pt>
                <c:pt idx="234">
                  <c:v>1067</c:v>
                </c:pt>
                <c:pt idx="235">
                  <c:v>1055</c:v>
                </c:pt>
                <c:pt idx="236">
                  <c:v>1011</c:v>
                </c:pt>
                <c:pt idx="237">
                  <c:v>987</c:v>
                </c:pt>
                <c:pt idx="238">
                  <c:v>942</c:v>
                </c:pt>
                <c:pt idx="239">
                  <c:v>878</c:v>
                </c:pt>
                <c:pt idx="240">
                  <c:v>844</c:v>
                </c:pt>
                <c:pt idx="241">
                  <c:v>805</c:v>
                </c:pt>
                <c:pt idx="242">
                  <c:v>773</c:v>
                </c:pt>
                <c:pt idx="243">
                  <c:v>763</c:v>
                </c:pt>
                <c:pt idx="244">
                  <c:v>775</c:v>
                </c:pt>
                <c:pt idx="245">
                  <c:v>798</c:v>
                </c:pt>
                <c:pt idx="246">
                  <c:v>782</c:v>
                </c:pt>
                <c:pt idx="247">
                  <c:v>741</c:v>
                </c:pt>
                <c:pt idx="248">
                  <c:v>696</c:v>
                </c:pt>
                <c:pt idx="249">
                  <c:v>639</c:v>
                </c:pt>
                <c:pt idx="250">
                  <c:v>588</c:v>
                </c:pt>
                <c:pt idx="251">
                  <c:v>558</c:v>
                </c:pt>
                <c:pt idx="252">
                  <c:v>516</c:v>
                </c:pt>
                <c:pt idx="253">
                  <c:v>496</c:v>
                </c:pt>
                <c:pt idx="254">
                  <c:v>526</c:v>
                </c:pt>
                <c:pt idx="255">
                  <c:v>542</c:v>
                </c:pt>
                <c:pt idx="256">
                  <c:v>587</c:v>
                </c:pt>
                <c:pt idx="257">
                  <c:v>647</c:v>
                </c:pt>
                <c:pt idx="258">
                  <c:v>688</c:v>
                </c:pt>
                <c:pt idx="259">
                  <c:v>734</c:v>
                </c:pt>
                <c:pt idx="260">
                  <c:v>774</c:v>
                </c:pt>
                <c:pt idx="261">
                  <c:v>792</c:v>
                </c:pt>
                <c:pt idx="262">
                  <c:v>816</c:v>
                </c:pt>
                <c:pt idx="263">
                  <c:v>854</c:v>
                </c:pt>
                <c:pt idx="264">
                  <c:v>855</c:v>
                </c:pt>
                <c:pt idx="265">
                  <c:v>886</c:v>
                </c:pt>
                <c:pt idx="266">
                  <c:v>932</c:v>
                </c:pt>
                <c:pt idx="267">
                  <c:v>974</c:v>
                </c:pt>
                <c:pt idx="268">
                  <c:v>993</c:v>
                </c:pt>
                <c:pt idx="269">
                  <c:v>1013</c:v>
                </c:pt>
                <c:pt idx="270">
                  <c:v>983</c:v>
                </c:pt>
                <c:pt idx="271">
                  <c:v>996</c:v>
                </c:pt>
                <c:pt idx="272">
                  <c:v>1009</c:v>
                </c:pt>
                <c:pt idx="273">
                  <c:v>993</c:v>
                </c:pt>
                <c:pt idx="274">
                  <c:v>969</c:v>
                </c:pt>
                <c:pt idx="275">
                  <c:v>976</c:v>
                </c:pt>
                <c:pt idx="276">
                  <c:v>924</c:v>
                </c:pt>
                <c:pt idx="277">
                  <c:v>901</c:v>
                </c:pt>
                <c:pt idx="278">
                  <c:v>897</c:v>
                </c:pt>
                <c:pt idx="279">
                  <c:v>849</c:v>
                </c:pt>
                <c:pt idx="280">
                  <c:v>822</c:v>
                </c:pt>
                <c:pt idx="281">
                  <c:v>852</c:v>
                </c:pt>
                <c:pt idx="282">
                  <c:v>848</c:v>
                </c:pt>
                <c:pt idx="283">
                  <c:v>836</c:v>
                </c:pt>
                <c:pt idx="284">
                  <c:v>811</c:v>
                </c:pt>
                <c:pt idx="285">
                  <c:v>811</c:v>
                </c:pt>
                <c:pt idx="286">
                  <c:v>784</c:v>
                </c:pt>
                <c:pt idx="287">
                  <c:v>774</c:v>
                </c:pt>
                <c:pt idx="288">
                  <c:v>764</c:v>
                </c:pt>
                <c:pt idx="289">
                  <c:v>741</c:v>
                </c:pt>
                <c:pt idx="290">
                  <c:v>714</c:v>
                </c:pt>
                <c:pt idx="291">
                  <c:v>700</c:v>
                </c:pt>
                <c:pt idx="292">
                  <c:v>709</c:v>
                </c:pt>
                <c:pt idx="293">
                  <c:v>763</c:v>
                </c:pt>
                <c:pt idx="294">
                  <c:v>772</c:v>
                </c:pt>
                <c:pt idx="295">
                  <c:v>761</c:v>
                </c:pt>
                <c:pt idx="296">
                  <c:v>765</c:v>
                </c:pt>
                <c:pt idx="297">
                  <c:v>745</c:v>
                </c:pt>
                <c:pt idx="298">
                  <c:v>723</c:v>
                </c:pt>
                <c:pt idx="299">
                  <c:v>674</c:v>
                </c:pt>
                <c:pt idx="300">
                  <c:v>679</c:v>
                </c:pt>
                <c:pt idx="301">
                  <c:v>678</c:v>
                </c:pt>
                <c:pt idx="302">
                  <c:v>665</c:v>
                </c:pt>
                <c:pt idx="303">
                  <c:v>713</c:v>
                </c:pt>
                <c:pt idx="304">
                  <c:v>748</c:v>
                </c:pt>
                <c:pt idx="305">
                  <c:v>816</c:v>
                </c:pt>
                <c:pt idx="306">
                  <c:v>835</c:v>
                </c:pt>
                <c:pt idx="307">
                  <c:v>822</c:v>
                </c:pt>
                <c:pt idx="308">
                  <c:v>809</c:v>
                </c:pt>
                <c:pt idx="309">
                  <c:v>766</c:v>
                </c:pt>
                <c:pt idx="310">
                  <c:v>771</c:v>
                </c:pt>
                <c:pt idx="311">
                  <c:v>756</c:v>
                </c:pt>
                <c:pt idx="312">
                  <c:v>716</c:v>
                </c:pt>
                <c:pt idx="313">
                  <c:v>723</c:v>
                </c:pt>
                <c:pt idx="314">
                  <c:v>735</c:v>
                </c:pt>
                <c:pt idx="315">
                  <c:v>754</c:v>
                </c:pt>
                <c:pt idx="316">
                  <c:v>789</c:v>
                </c:pt>
                <c:pt idx="317">
                  <c:v>857</c:v>
                </c:pt>
                <c:pt idx="318">
                  <c:v>868</c:v>
                </c:pt>
                <c:pt idx="319">
                  <c:v>860</c:v>
                </c:pt>
                <c:pt idx="320">
                  <c:v>848</c:v>
                </c:pt>
                <c:pt idx="321">
                  <c:v>797</c:v>
                </c:pt>
                <c:pt idx="322">
                  <c:v>741</c:v>
                </c:pt>
                <c:pt idx="323">
                  <c:v>695</c:v>
                </c:pt>
                <c:pt idx="324">
                  <c:v>637</c:v>
                </c:pt>
                <c:pt idx="325">
                  <c:v>612</c:v>
                </c:pt>
                <c:pt idx="326">
                  <c:v>611</c:v>
                </c:pt>
                <c:pt idx="327">
                  <c:v>684</c:v>
                </c:pt>
                <c:pt idx="328">
                  <c:v>824</c:v>
                </c:pt>
                <c:pt idx="329">
                  <c:v>926</c:v>
                </c:pt>
                <c:pt idx="330">
                  <c:v>882</c:v>
                </c:pt>
                <c:pt idx="331">
                  <c:v>803</c:v>
                </c:pt>
                <c:pt idx="332">
                  <c:v>717</c:v>
                </c:pt>
                <c:pt idx="333">
                  <c:v>686</c:v>
                </c:pt>
                <c:pt idx="334">
                  <c:v>676</c:v>
                </c:pt>
                <c:pt idx="335">
                  <c:v>621</c:v>
                </c:pt>
                <c:pt idx="336">
                  <c:v>638</c:v>
                </c:pt>
                <c:pt idx="337">
                  <c:v>642</c:v>
                </c:pt>
                <c:pt idx="338">
                  <c:v>648</c:v>
                </c:pt>
                <c:pt idx="339">
                  <c:v>669</c:v>
                </c:pt>
                <c:pt idx="340">
                  <c:v>710</c:v>
                </c:pt>
                <c:pt idx="341">
                  <c:v>796</c:v>
                </c:pt>
                <c:pt idx="342">
                  <c:v>808</c:v>
                </c:pt>
                <c:pt idx="343">
                  <c:v>795</c:v>
                </c:pt>
                <c:pt idx="344">
                  <c:v>775</c:v>
                </c:pt>
                <c:pt idx="345">
                  <c:v>803</c:v>
                </c:pt>
                <c:pt idx="346">
                  <c:v>844</c:v>
                </c:pt>
                <c:pt idx="347">
                  <c:v>867</c:v>
                </c:pt>
                <c:pt idx="348">
                  <c:v>819</c:v>
                </c:pt>
                <c:pt idx="349">
                  <c:v>865</c:v>
                </c:pt>
                <c:pt idx="350">
                  <c:v>929</c:v>
                </c:pt>
                <c:pt idx="351">
                  <c:v>984</c:v>
                </c:pt>
                <c:pt idx="352">
                  <c:v>1068</c:v>
                </c:pt>
                <c:pt idx="353">
                  <c:v>1136</c:v>
                </c:pt>
                <c:pt idx="354">
                  <c:v>1137</c:v>
                </c:pt>
                <c:pt idx="355">
                  <c:v>1073</c:v>
                </c:pt>
                <c:pt idx="356">
                  <c:v>1042</c:v>
                </c:pt>
                <c:pt idx="357">
                  <c:v>987</c:v>
                </c:pt>
                <c:pt idx="358">
                  <c:v>1010</c:v>
                </c:pt>
                <c:pt idx="359">
                  <c:v>999</c:v>
                </c:pt>
                <c:pt idx="360">
                  <c:v>961</c:v>
                </c:pt>
                <c:pt idx="361">
                  <c:v>935</c:v>
                </c:pt>
                <c:pt idx="362">
                  <c:v>905</c:v>
                </c:pt>
                <c:pt idx="363">
                  <c:v>911</c:v>
                </c:pt>
                <c:pt idx="364">
                  <c:v>998</c:v>
                </c:pt>
                <c:pt idx="365">
                  <c:v>1065</c:v>
                </c:pt>
                <c:pt idx="366">
                  <c:v>1041</c:v>
                </c:pt>
                <c:pt idx="367">
                  <c:v>984</c:v>
                </c:pt>
                <c:pt idx="368">
                  <c:v>955</c:v>
                </c:pt>
                <c:pt idx="369">
                  <c:v>886</c:v>
                </c:pt>
                <c:pt idx="370">
                  <c:v>832</c:v>
                </c:pt>
                <c:pt idx="371">
                  <c:v>795</c:v>
                </c:pt>
                <c:pt idx="372">
                  <c:v>754</c:v>
                </c:pt>
                <c:pt idx="373">
                  <c:v>771</c:v>
                </c:pt>
                <c:pt idx="374">
                  <c:v>753</c:v>
                </c:pt>
                <c:pt idx="375">
                  <c:v>762</c:v>
                </c:pt>
                <c:pt idx="376">
                  <c:v>841</c:v>
                </c:pt>
                <c:pt idx="377">
                  <c:v>924</c:v>
                </c:pt>
                <c:pt idx="378">
                  <c:v>918</c:v>
                </c:pt>
                <c:pt idx="379">
                  <c:v>923</c:v>
                </c:pt>
                <c:pt idx="380">
                  <c:v>927</c:v>
                </c:pt>
                <c:pt idx="381">
                  <c:v>930</c:v>
                </c:pt>
                <c:pt idx="382">
                  <c:v>912</c:v>
                </c:pt>
                <c:pt idx="383">
                  <c:v>897</c:v>
                </c:pt>
                <c:pt idx="384">
                  <c:v>891</c:v>
                </c:pt>
                <c:pt idx="385">
                  <c:v>917</c:v>
                </c:pt>
                <c:pt idx="386">
                  <c:v>951</c:v>
                </c:pt>
                <c:pt idx="387">
                  <c:v>976</c:v>
                </c:pt>
                <c:pt idx="388">
                  <c:v>1076</c:v>
                </c:pt>
                <c:pt idx="389">
                  <c:v>1162</c:v>
                </c:pt>
                <c:pt idx="390">
                  <c:v>1152</c:v>
                </c:pt>
                <c:pt idx="391">
                  <c:v>1124</c:v>
                </c:pt>
                <c:pt idx="392">
                  <c:v>1101</c:v>
                </c:pt>
                <c:pt idx="393">
                  <c:v>1003</c:v>
                </c:pt>
                <c:pt idx="394">
                  <c:v>901</c:v>
                </c:pt>
                <c:pt idx="395">
                  <c:v>788</c:v>
                </c:pt>
                <c:pt idx="396">
                  <c:v>763</c:v>
                </c:pt>
                <c:pt idx="397">
                  <c:v>754</c:v>
                </c:pt>
                <c:pt idx="398">
                  <c:v>772</c:v>
                </c:pt>
                <c:pt idx="399">
                  <c:v>818</c:v>
                </c:pt>
                <c:pt idx="400">
                  <c:v>900</c:v>
                </c:pt>
                <c:pt idx="401">
                  <c:v>963</c:v>
                </c:pt>
                <c:pt idx="402">
                  <c:v>899</c:v>
                </c:pt>
                <c:pt idx="403">
                  <c:v>819</c:v>
                </c:pt>
                <c:pt idx="404">
                  <c:v>755</c:v>
                </c:pt>
                <c:pt idx="405">
                  <c:v>730</c:v>
                </c:pt>
                <c:pt idx="406">
                  <c:v>686</c:v>
                </c:pt>
                <c:pt idx="407">
                  <c:v>705</c:v>
                </c:pt>
                <c:pt idx="408">
                  <c:v>781</c:v>
                </c:pt>
                <c:pt idx="409">
                  <c:v>906</c:v>
                </c:pt>
              </c:numCache>
            </c:numRef>
          </c:yVal>
          <c:smooth val="1"/>
          <c:extLst>
            <c:ext xmlns:c16="http://schemas.microsoft.com/office/drawing/2014/chart" uri="{C3380CC4-5D6E-409C-BE32-E72D297353CC}">
              <c16:uniqueId val="{00000001-4EBE-4A4F-868B-93AD43221E4D}"/>
            </c:ext>
          </c:extLst>
        </c:ser>
        <c:dLbls>
          <c:showLegendKey val="0"/>
          <c:showVal val="0"/>
          <c:showCatName val="0"/>
          <c:showSerName val="0"/>
          <c:showPercent val="0"/>
          <c:showBubbleSize val="0"/>
        </c:dLbls>
        <c:axId val="698859536"/>
        <c:axId val="698864128"/>
      </c:scatterChart>
      <c:dateAx>
        <c:axId val="613933912"/>
        <c:scaling>
          <c:orientation val="minMax"/>
        </c:scaling>
        <c:delete val="0"/>
        <c:axPos val="b"/>
        <c:majorGridlines>
          <c:spPr>
            <a:ln w="9525" cap="flat" cmpd="sng" algn="ctr">
              <a:solidFill>
                <a:schemeClr val="tx1">
                  <a:lumMod val="15000"/>
                  <a:lumOff val="85000"/>
                </a:schemeClr>
              </a:solidFill>
              <a:round/>
            </a:ln>
            <a:effectLst/>
          </c:spPr>
        </c:majorGridlines>
        <c:numFmt formatCode="mmm\-yy"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3934240"/>
        <c:crosses val="autoZero"/>
        <c:auto val="1"/>
        <c:lblOffset val="100"/>
        <c:baseTimeUnit val="months"/>
      </c:dateAx>
      <c:valAx>
        <c:axId val="6139342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3933912"/>
        <c:crosses val="autoZero"/>
        <c:crossBetween val="between"/>
      </c:valAx>
      <c:valAx>
        <c:axId val="698864128"/>
        <c:scaling>
          <c:orientation val="minMax"/>
        </c:scaling>
        <c:delete val="0"/>
        <c:axPos val="r"/>
        <c:numFmt formatCode="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8859536"/>
        <c:crosses val="max"/>
        <c:crossBetween val="midCat"/>
      </c:valAx>
      <c:valAx>
        <c:axId val="698859536"/>
        <c:scaling>
          <c:orientation val="minMax"/>
        </c:scaling>
        <c:delete val="1"/>
        <c:axPos val="b"/>
        <c:numFmt formatCode="mmm\-yy" sourceLinked="1"/>
        <c:majorTickMark val="out"/>
        <c:minorTickMark val="none"/>
        <c:tickLblPos val="nextTo"/>
        <c:crossAx val="69886412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Rotary</a:t>
            </a:r>
            <a:r>
              <a:rPr lang="en-US" baseline="0"/>
              <a:t> Rigs Count vs Spot Price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1"/>
          <c:order val="0"/>
          <c:tx>
            <c:v>y = rigs</c:v>
          </c:tx>
          <c:spPr>
            <a:ln w="19050" cap="rnd">
              <a:noFill/>
              <a:round/>
            </a:ln>
            <a:effectLst/>
          </c:spPr>
          <c:marker>
            <c:symbol val="circle"/>
            <c:size val="5"/>
            <c:spPr>
              <a:solidFill>
                <a:schemeClr val="accent2"/>
              </a:solidFill>
              <a:ln w="9525">
                <a:solidFill>
                  <a:schemeClr val="accent2"/>
                </a:solidFill>
              </a:ln>
              <a:effectLst/>
            </c:spPr>
          </c:marker>
          <c:xVal>
            <c:numRef>
              <c:f>'Rig Count vs. Spot Price'!$E$11:$E$132</c:f>
              <c:numCache>
                <c:formatCode>General</c:formatCode>
                <c:ptCount val="122"/>
                <c:pt idx="0">
                  <c:v>50.54</c:v>
                </c:pt>
                <c:pt idx="1">
                  <c:v>57.52</c:v>
                </c:pt>
                <c:pt idx="2">
                  <c:v>59.88</c:v>
                </c:pt>
                <c:pt idx="3">
                  <c:v>57.03</c:v>
                </c:pt>
                <c:pt idx="4">
                  <c:v>53.96</c:v>
                </c:pt>
                <c:pt idx="5">
                  <c:v>56.95</c:v>
                </c:pt>
                <c:pt idx="6">
                  <c:v>54.81</c:v>
                </c:pt>
                <c:pt idx="7">
                  <c:v>57.35</c:v>
                </c:pt>
                <c:pt idx="8">
                  <c:v>54.66</c:v>
                </c:pt>
                <c:pt idx="9">
                  <c:v>60.83</c:v>
                </c:pt>
                <c:pt idx="10">
                  <c:v>63.86</c:v>
                </c:pt>
                <c:pt idx="11">
                  <c:v>58.15</c:v>
                </c:pt>
                <c:pt idx="12">
                  <c:v>54.95</c:v>
                </c:pt>
                <c:pt idx="13">
                  <c:v>51.38</c:v>
                </c:pt>
                <c:pt idx="14">
                  <c:v>49.52</c:v>
                </c:pt>
                <c:pt idx="15">
                  <c:v>56.96</c:v>
                </c:pt>
                <c:pt idx="16">
                  <c:v>70.75</c:v>
                </c:pt>
                <c:pt idx="17">
                  <c:v>70.23</c:v>
                </c:pt>
                <c:pt idx="18">
                  <c:v>68.06</c:v>
                </c:pt>
                <c:pt idx="19">
                  <c:v>70.98</c:v>
                </c:pt>
                <c:pt idx="20">
                  <c:v>67.87</c:v>
                </c:pt>
                <c:pt idx="21">
                  <c:v>69.98</c:v>
                </c:pt>
                <c:pt idx="22">
                  <c:v>66.25</c:v>
                </c:pt>
                <c:pt idx="23">
                  <c:v>62.73</c:v>
                </c:pt>
                <c:pt idx="24">
                  <c:v>62.23</c:v>
                </c:pt>
                <c:pt idx="25">
                  <c:v>63.7</c:v>
                </c:pt>
                <c:pt idx="26">
                  <c:v>57.88</c:v>
                </c:pt>
                <c:pt idx="27">
                  <c:v>56.64</c:v>
                </c:pt>
                <c:pt idx="28">
                  <c:v>51.58</c:v>
                </c:pt>
                <c:pt idx="29">
                  <c:v>49.82</c:v>
                </c:pt>
                <c:pt idx="30">
                  <c:v>48.04</c:v>
                </c:pt>
                <c:pt idx="31">
                  <c:v>46.63</c:v>
                </c:pt>
                <c:pt idx="32">
                  <c:v>45.18</c:v>
                </c:pt>
                <c:pt idx="33">
                  <c:v>48.48</c:v>
                </c:pt>
                <c:pt idx="34">
                  <c:v>51.06</c:v>
                </c:pt>
                <c:pt idx="35">
                  <c:v>49.33</c:v>
                </c:pt>
                <c:pt idx="36">
                  <c:v>53.47</c:v>
                </c:pt>
                <c:pt idx="37">
                  <c:v>52.5</c:v>
                </c:pt>
                <c:pt idx="38">
                  <c:v>51.97</c:v>
                </c:pt>
                <c:pt idx="39">
                  <c:v>45.66</c:v>
                </c:pt>
                <c:pt idx="40">
                  <c:v>49.78</c:v>
                </c:pt>
                <c:pt idx="41">
                  <c:v>45.18</c:v>
                </c:pt>
                <c:pt idx="42">
                  <c:v>44.72</c:v>
                </c:pt>
                <c:pt idx="43">
                  <c:v>44.65</c:v>
                </c:pt>
                <c:pt idx="44">
                  <c:v>48.76</c:v>
                </c:pt>
                <c:pt idx="45">
                  <c:v>46.71</c:v>
                </c:pt>
                <c:pt idx="46">
                  <c:v>40.75</c:v>
                </c:pt>
                <c:pt idx="47">
                  <c:v>37.549999999999997</c:v>
                </c:pt>
                <c:pt idx="48">
                  <c:v>30.32</c:v>
                </c:pt>
                <c:pt idx="49">
                  <c:v>31.68</c:v>
                </c:pt>
                <c:pt idx="50">
                  <c:v>37.19</c:v>
                </c:pt>
                <c:pt idx="51">
                  <c:v>42.44</c:v>
                </c:pt>
                <c:pt idx="52">
                  <c:v>46.22</c:v>
                </c:pt>
                <c:pt idx="53">
                  <c:v>45.48</c:v>
                </c:pt>
                <c:pt idx="54">
                  <c:v>42.87</c:v>
                </c:pt>
                <c:pt idx="55">
                  <c:v>50.9</c:v>
                </c:pt>
                <c:pt idx="56">
                  <c:v>59.82</c:v>
                </c:pt>
                <c:pt idx="57">
                  <c:v>59.27</c:v>
                </c:pt>
                <c:pt idx="58">
                  <c:v>54.45</c:v>
                </c:pt>
                <c:pt idx="59">
                  <c:v>47.82</c:v>
                </c:pt>
                <c:pt idx="60">
                  <c:v>50.58</c:v>
                </c:pt>
                <c:pt idx="61">
                  <c:v>47.22</c:v>
                </c:pt>
                <c:pt idx="62">
                  <c:v>59.29</c:v>
                </c:pt>
                <c:pt idx="63">
                  <c:v>75.790000000000006</c:v>
                </c:pt>
                <c:pt idx="64">
                  <c:v>84.4</c:v>
                </c:pt>
                <c:pt idx="65">
                  <c:v>93.21</c:v>
                </c:pt>
                <c:pt idx="66">
                  <c:v>96.54</c:v>
                </c:pt>
                <c:pt idx="67">
                  <c:v>103.59</c:v>
                </c:pt>
                <c:pt idx="68">
                  <c:v>105.79</c:v>
                </c:pt>
                <c:pt idx="69">
                  <c:v>102.18</c:v>
                </c:pt>
                <c:pt idx="70">
                  <c:v>102.07</c:v>
                </c:pt>
                <c:pt idx="71">
                  <c:v>100.8</c:v>
                </c:pt>
                <c:pt idx="72">
                  <c:v>100.82</c:v>
                </c:pt>
                <c:pt idx="73">
                  <c:v>94.62</c:v>
                </c:pt>
                <c:pt idx="74">
                  <c:v>97.63</c:v>
                </c:pt>
                <c:pt idx="75">
                  <c:v>93.86</c:v>
                </c:pt>
                <c:pt idx="76">
                  <c:v>100.54</c:v>
                </c:pt>
                <c:pt idx="77">
                  <c:v>106.29</c:v>
                </c:pt>
                <c:pt idx="78">
                  <c:v>106.57</c:v>
                </c:pt>
                <c:pt idx="79">
                  <c:v>104.67</c:v>
                </c:pt>
                <c:pt idx="80">
                  <c:v>95.77</c:v>
                </c:pt>
                <c:pt idx="81">
                  <c:v>94.51</c:v>
                </c:pt>
                <c:pt idx="82">
                  <c:v>92.02</c:v>
                </c:pt>
                <c:pt idx="83">
                  <c:v>92.94</c:v>
                </c:pt>
                <c:pt idx="84">
                  <c:v>95.31</c:v>
                </c:pt>
                <c:pt idx="85">
                  <c:v>94.76</c:v>
                </c:pt>
                <c:pt idx="86">
                  <c:v>87.86</c:v>
                </c:pt>
                <c:pt idx="87">
                  <c:v>86.53</c:v>
                </c:pt>
                <c:pt idx="88">
                  <c:v>89.49</c:v>
                </c:pt>
                <c:pt idx="89">
                  <c:v>94.51</c:v>
                </c:pt>
                <c:pt idx="90">
                  <c:v>94.13</c:v>
                </c:pt>
                <c:pt idx="91">
                  <c:v>87.9</c:v>
                </c:pt>
                <c:pt idx="92">
                  <c:v>82.3</c:v>
                </c:pt>
                <c:pt idx="93">
                  <c:v>94.66</c:v>
                </c:pt>
                <c:pt idx="94">
                  <c:v>103.32</c:v>
                </c:pt>
                <c:pt idx="95">
                  <c:v>106.16</c:v>
                </c:pt>
                <c:pt idx="96">
                  <c:v>102.2</c:v>
                </c:pt>
                <c:pt idx="97">
                  <c:v>100.27</c:v>
                </c:pt>
                <c:pt idx="98">
                  <c:v>98.56</c:v>
                </c:pt>
                <c:pt idx="99">
                  <c:v>97.16</c:v>
                </c:pt>
                <c:pt idx="100">
                  <c:v>86.32</c:v>
                </c:pt>
                <c:pt idx="101">
                  <c:v>85.52</c:v>
                </c:pt>
                <c:pt idx="102">
                  <c:v>86.33</c:v>
                </c:pt>
                <c:pt idx="103">
                  <c:v>97.3</c:v>
                </c:pt>
                <c:pt idx="104">
                  <c:v>96.26</c:v>
                </c:pt>
                <c:pt idx="105">
                  <c:v>100.9</c:v>
                </c:pt>
                <c:pt idx="106">
                  <c:v>109.53</c:v>
                </c:pt>
                <c:pt idx="107">
                  <c:v>102.86</c:v>
                </c:pt>
                <c:pt idx="108">
                  <c:v>88.58</c:v>
                </c:pt>
                <c:pt idx="109">
                  <c:v>89.17</c:v>
                </c:pt>
                <c:pt idx="110">
                  <c:v>89.15</c:v>
                </c:pt>
                <c:pt idx="111">
                  <c:v>84.25</c:v>
                </c:pt>
                <c:pt idx="112">
                  <c:v>81.89</c:v>
                </c:pt>
                <c:pt idx="113">
                  <c:v>75.239999999999995</c:v>
                </c:pt>
                <c:pt idx="114">
                  <c:v>76.599999999999994</c:v>
                </c:pt>
                <c:pt idx="115">
                  <c:v>76.319999999999993</c:v>
                </c:pt>
                <c:pt idx="116">
                  <c:v>75.34</c:v>
                </c:pt>
                <c:pt idx="117">
                  <c:v>73.739999999999995</c:v>
                </c:pt>
                <c:pt idx="118">
                  <c:v>84.29</c:v>
                </c:pt>
                <c:pt idx="119">
                  <c:v>81.2</c:v>
                </c:pt>
                <c:pt idx="120">
                  <c:v>76.39</c:v>
                </c:pt>
                <c:pt idx="121">
                  <c:v>78.33</c:v>
                </c:pt>
              </c:numCache>
            </c:numRef>
          </c:xVal>
          <c:yVal>
            <c:numRef>
              <c:f>'Rig Count vs. Spot Price'!$B$8:$B$129</c:f>
              <c:numCache>
                <c:formatCode>General</c:formatCode>
                <c:ptCount val="122"/>
                <c:pt idx="0" formatCode="0">
                  <c:v>348</c:v>
                </c:pt>
                <c:pt idx="1">
                  <c:v>565</c:v>
                </c:pt>
                <c:pt idx="2">
                  <c:v>771</c:v>
                </c:pt>
                <c:pt idx="3">
                  <c:v>790</c:v>
                </c:pt>
                <c:pt idx="4">
                  <c:v>791</c:v>
                </c:pt>
                <c:pt idx="5">
                  <c:v>804</c:v>
                </c:pt>
                <c:pt idx="6">
                  <c:v>810</c:v>
                </c:pt>
                <c:pt idx="7">
                  <c:v>848</c:v>
                </c:pt>
                <c:pt idx="8">
                  <c:v>878</c:v>
                </c:pt>
                <c:pt idx="9">
                  <c:v>926</c:v>
                </c:pt>
                <c:pt idx="10">
                  <c:v>955</c:v>
                </c:pt>
                <c:pt idx="11">
                  <c:v>970</c:v>
                </c:pt>
                <c:pt idx="12">
                  <c:v>986</c:v>
                </c:pt>
                <c:pt idx="13">
                  <c:v>1013</c:v>
                </c:pt>
                <c:pt idx="14">
                  <c:v>1023</c:v>
                </c:pt>
                <c:pt idx="15">
                  <c:v>1048</c:v>
                </c:pt>
                <c:pt idx="16">
                  <c:v>1065</c:v>
                </c:pt>
                <c:pt idx="17">
                  <c:v>1077</c:v>
                </c:pt>
                <c:pt idx="18">
                  <c:v>1077</c:v>
                </c:pt>
                <c:pt idx="19">
                  <c:v>1063</c:v>
                </c:pt>
                <c:pt idx="20">
                  <c:v>1053</c:v>
                </c:pt>
                <c:pt idx="21">
                  <c:v>1050</c:v>
                </c:pt>
                <c:pt idx="22">
                  <c:v>1050</c:v>
                </c:pt>
                <c:pt idx="23">
                  <c:v>1056</c:v>
                </c:pt>
                <c:pt idx="24">
                  <c:v>1046</c:v>
                </c:pt>
                <c:pt idx="25">
                  <c:v>1011</c:v>
                </c:pt>
                <c:pt idx="26">
                  <c:v>989</c:v>
                </c:pt>
                <c:pt idx="27">
                  <c:v>969</c:v>
                </c:pt>
                <c:pt idx="28">
                  <c:v>937</c:v>
                </c:pt>
                <c:pt idx="29">
                  <c:v>930</c:v>
                </c:pt>
                <c:pt idx="30">
                  <c:v>911</c:v>
                </c:pt>
                <c:pt idx="31">
                  <c:v>922</c:v>
                </c:pt>
                <c:pt idx="32">
                  <c:v>940</c:v>
                </c:pt>
                <c:pt idx="33">
                  <c:v>947</c:v>
                </c:pt>
                <c:pt idx="34">
                  <c:v>953</c:v>
                </c:pt>
                <c:pt idx="35">
                  <c:v>931</c:v>
                </c:pt>
                <c:pt idx="36">
                  <c:v>893</c:v>
                </c:pt>
                <c:pt idx="37">
                  <c:v>853</c:v>
                </c:pt>
                <c:pt idx="38">
                  <c:v>789</c:v>
                </c:pt>
                <c:pt idx="39">
                  <c:v>744</c:v>
                </c:pt>
                <c:pt idx="40">
                  <c:v>683</c:v>
                </c:pt>
                <c:pt idx="41">
                  <c:v>634</c:v>
                </c:pt>
                <c:pt idx="42">
                  <c:v>580</c:v>
                </c:pt>
                <c:pt idx="43">
                  <c:v>543</c:v>
                </c:pt>
                <c:pt idx="44">
                  <c:v>509</c:v>
                </c:pt>
                <c:pt idx="45">
                  <c:v>481</c:v>
                </c:pt>
                <c:pt idx="46">
                  <c:v>449</c:v>
                </c:pt>
                <c:pt idx="47">
                  <c:v>417</c:v>
                </c:pt>
                <c:pt idx="48">
                  <c:v>407</c:v>
                </c:pt>
                <c:pt idx="49">
                  <c:v>437</c:v>
                </c:pt>
                <c:pt idx="50">
                  <c:v>477</c:v>
                </c:pt>
                <c:pt idx="51">
                  <c:v>532</c:v>
                </c:pt>
                <c:pt idx="52">
                  <c:v>643</c:v>
                </c:pt>
                <c:pt idx="53">
                  <c:v>711</c:v>
                </c:pt>
                <c:pt idx="54">
                  <c:v>760</c:v>
                </c:pt>
                <c:pt idx="55">
                  <c:v>791</c:v>
                </c:pt>
                <c:pt idx="56">
                  <c:v>848</c:v>
                </c:pt>
                <c:pt idx="57">
                  <c:v>883</c:v>
                </c:pt>
                <c:pt idx="58">
                  <c:v>866</c:v>
                </c:pt>
                <c:pt idx="59">
                  <c:v>861</c:v>
                </c:pt>
                <c:pt idx="60">
                  <c:v>889</c:v>
                </c:pt>
                <c:pt idx="61">
                  <c:v>976</c:v>
                </c:pt>
                <c:pt idx="62">
                  <c:v>1109</c:v>
                </c:pt>
                <c:pt idx="63">
                  <c:v>1348</c:v>
                </c:pt>
                <c:pt idx="64">
                  <c:v>1683</c:v>
                </c:pt>
                <c:pt idx="65">
                  <c:v>1882</c:v>
                </c:pt>
                <c:pt idx="66">
                  <c:v>1925</c:v>
                </c:pt>
                <c:pt idx="67">
                  <c:v>1924</c:v>
                </c:pt>
                <c:pt idx="68">
                  <c:v>1930</c:v>
                </c:pt>
                <c:pt idx="69">
                  <c:v>1904</c:v>
                </c:pt>
                <c:pt idx="70">
                  <c:v>1876</c:v>
                </c:pt>
                <c:pt idx="71">
                  <c:v>1861</c:v>
                </c:pt>
                <c:pt idx="72">
                  <c:v>1859</c:v>
                </c:pt>
                <c:pt idx="73">
                  <c:v>1835</c:v>
                </c:pt>
                <c:pt idx="74">
                  <c:v>1803</c:v>
                </c:pt>
                <c:pt idx="75">
                  <c:v>1769</c:v>
                </c:pt>
                <c:pt idx="76">
                  <c:v>1769</c:v>
                </c:pt>
                <c:pt idx="77">
                  <c:v>1771</c:v>
                </c:pt>
                <c:pt idx="78">
                  <c:v>1756</c:v>
                </c:pt>
                <c:pt idx="79">
                  <c:v>1744</c:v>
                </c:pt>
                <c:pt idx="80">
                  <c:v>1760</c:v>
                </c:pt>
                <c:pt idx="81">
                  <c:v>1781</c:v>
                </c:pt>
                <c:pt idx="82">
                  <c:v>1766</c:v>
                </c:pt>
                <c:pt idx="83">
                  <c:v>1761</c:v>
                </c:pt>
                <c:pt idx="84">
                  <c:v>1767</c:v>
                </c:pt>
                <c:pt idx="85">
                  <c:v>1755</c:v>
                </c:pt>
                <c:pt idx="86">
                  <c:v>1756</c:v>
                </c:pt>
                <c:pt idx="87">
                  <c:v>1762</c:v>
                </c:pt>
                <c:pt idx="88">
                  <c:v>1756</c:v>
                </c:pt>
                <c:pt idx="89">
                  <c:v>1784</c:v>
                </c:pt>
                <c:pt idx="90">
                  <c:v>1809</c:v>
                </c:pt>
                <c:pt idx="91">
                  <c:v>1834</c:v>
                </c:pt>
                <c:pt idx="92">
                  <c:v>1859</c:v>
                </c:pt>
                <c:pt idx="93">
                  <c:v>1913</c:v>
                </c:pt>
                <c:pt idx="94">
                  <c:v>1944</c:v>
                </c:pt>
                <c:pt idx="95">
                  <c:v>1972</c:v>
                </c:pt>
                <c:pt idx="96">
                  <c:v>1977</c:v>
                </c:pt>
                <c:pt idx="97">
                  <c:v>1961</c:v>
                </c:pt>
                <c:pt idx="98">
                  <c:v>1979</c:v>
                </c:pt>
                <c:pt idx="99">
                  <c:v>1990</c:v>
                </c:pt>
                <c:pt idx="100">
                  <c:v>2003</c:v>
                </c:pt>
                <c:pt idx="101">
                  <c:v>2003</c:v>
                </c:pt>
                <c:pt idx="102">
                  <c:v>2011</c:v>
                </c:pt>
                <c:pt idx="103">
                  <c:v>2017</c:v>
                </c:pt>
                <c:pt idx="104">
                  <c:v>1978</c:v>
                </c:pt>
                <c:pt idx="105">
                  <c:v>1957</c:v>
                </c:pt>
                <c:pt idx="106">
                  <c:v>1900</c:v>
                </c:pt>
                <c:pt idx="107">
                  <c:v>1863</c:v>
                </c:pt>
                <c:pt idx="108">
                  <c:v>1836</c:v>
                </c:pt>
                <c:pt idx="109">
                  <c:v>1790</c:v>
                </c:pt>
                <c:pt idx="110">
                  <c:v>1720</c:v>
                </c:pt>
                <c:pt idx="111">
                  <c:v>1718</c:v>
                </c:pt>
                <c:pt idx="112">
                  <c:v>1711</c:v>
                </c:pt>
                <c:pt idx="113">
                  <c:v>1711</c:v>
                </c:pt>
                <c:pt idx="114">
                  <c:v>1683</c:v>
                </c:pt>
                <c:pt idx="115">
                  <c:v>1668</c:v>
                </c:pt>
                <c:pt idx="116">
                  <c:v>1655</c:v>
                </c:pt>
                <c:pt idx="117">
                  <c:v>1638</c:v>
                </c:pt>
                <c:pt idx="118">
                  <c:v>1573</c:v>
                </c:pt>
                <c:pt idx="119">
                  <c:v>1531</c:v>
                </c:pt>
                <c:pt idx="120">
                  <c:v>1513</c:v>
                </c:pt>
                <c:pt idx="121">
                  <c:v>1479</c:v>
                </c:pt>
              </c:numCache>
            </c:numRef>
          </c:yVal>
          <c:smooth val="0"/>
          <c:extLst>
            <c:ext xmlns:c16="http://schemas.microsoft.com/office/drawing/2014/chart" uri="{C3380CC4-5D6E-409C-BE32-E72D297353CC}">
              <c16:uniqueId val="{00000000-AE2C-412E-939C-546BA25E62BC}"/>
            </c:ext>
          </c:extLst>
        </c:ser>
        <c:dLbls>
          <c:showLegendKey val="0"/>
          <c:showVal val="0"/>
          <c:showCatName val="0"/>
          <c:showSerName val="0"/>
          <c:showPercent val="0"/>
          <c:showBubbleSize val="0"/>
        </c:dLbls>
        <c:axId val="802244872"/>
        <c:axId val="802249464"/>
      </c:scatterChart>
      <c:valAx>
        <c:axId val="8022448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Spot</a:t>
                </a:r>
                <a:r>
                  <a:rPr lang="en-US" baseline="0"/>
                  <a:t> Prices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2249464"/>
        <c:crosses val="autoZero"/>
        <c:crossBetween val="midCat"/>
      </c:valAx>
      <c:valAx>
        <c:axId val="80224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Rigs count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224487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'Rig Count vs. Spot Price'!$E$8:$E$420</cx:f>
        <cx:lvl ptCount="413" formatCode="General">
          <cx:pt idx="0">28.559999999999999</cx:pt>
          <cx:pt idx="1">16.550000000000001</cx:pt>
          <cx:pt idx="2">29.210000000000001</cx:pt>
          <cx:pt idx="3">50.539999999999999</cx:pt>
          <cx:pt idx="4">57.520000000000003</cx:pt>
          <cx:pt idx="5">59.880000000000003</cx:pt>
          <cx:pt idx="6">57.030000000000001</cx:pt>
          <cx:pt idx="7">53.960000000000001</cx:pt>
          <cx:pt idx="8">56.950000000000003</cx:pt>
          <cx:pt idx="9">54.810000000000002</cx:pt>
          <cx:pt idx="10">57.350000000000001</cx:pt>
          <cx:pt idx="11">54.659999999999997</cx:pt>
          <cx:pt idx="12">60.829999999999998</cx:pt>
          <cx:pt idx="13">63.859999999999999</cx:pt>
          <cx:pt idx="14">58.149999999999999</cx:pt>
          <cx:pt idx="15">54.950000000000003</cx:pt>
          <cx:pt idx="16">51.380000000000003</cx:pt>
          <cx:pt idx="17">49.520000000000003</cx:pt>
          <cx:pt idx="18">56.960000000000001</cx:pt>
          <cx:pt idx="19">70.75</cx:pt>
          <cx:pt idx="20">70.230000000000004</cx:pt>
          <cx:pt idx="21">68.060000000000002</cx:pt>
          <cx:pt idx="22">70.980000000000004</cx:pt>
          <cx:pt idx="23">67.870000000000005</cx:pt>
          <cx:pt idx="24">69.980000000000004</cx:pt>
          <cx:pt idx="25">66.25</cx:pt>
          <cx:pt idx="26">62.729999999999997</cx:pt>
          <cx:pt idx="27">62.229999999999997</cx:pt>
          <cx:pt idx="28">63.700000000000003</cx:pt>
          <cx:pt idx="29">57.880000000000003</cx:pt>
          <cx:pt idx="30">56.640000000000001</cx:pt>
          <cx:pt idx="31">51.579999999999998</cx:pt>
          <cx:pt idx="32">49.82</cx:pt>
          <cx:pt idx="33">48.039999999999999</cx:pt>
          <cx:pt idx="34">46.630000000000003</cx:pt>
          <cx:pt idx="35">45.18</cx:pt>
          <cx:pt idx="36">48.479999999999997</cx:pt>
          <cx:pt idx="37">51.060000000000002</cx:pt>
          <cx:pt idx="38">49.329999999999998</cx:pt>
          <cx:pt idx="39">53.469999999999999</cx:pt>
          <cx:pt idx="40">52.5</cx:pt>
          <cx:pt idx="41">51.969999999999999</cx:pt>
          <cx:pt idx="42">45.659999999999997</cx:pt>
          <cx:pt idx="43">49.780000000000001</cx:pt>
          <cx:pt idx="44">45.18</cx:pt>
          <cx:pt idx="45">44.719999999999999</cx:pt>
          <cx:pt idx="46">44.649999999999999</cx:pt>
          <cx:pt idx="47">48.759999999999998</cx:pt>
          <cx:pt idx="48">46.710000000000001</cx:pt>
          <cx:pt idx="49">40.75</cx:pt>
          <cx:pt idx="50">37.549999999999997</cx:pt>
          <cx:pt idx="51">30.32</cx:pt>
          <cx:pt idx="52">31.68</cx:pt>
          <cx:pt idx="53">37.189999999999998</cx:pt>
          <cx:pt idx="54">42.439999999999998</cx:pt>
          <cx:pt idx="55">46.219999999999999</cx:pt>
          <cx:pt idx="56">45.479999999999997</cx:pt>
          <cx:pt idx="57">42.869999999999997</cx:pt>
          <cx:pt idx="58">50.899999999999999</cx:pt>
          <cx:pt idx="59">59.82</cx:pt>
          <cx:pt idx="60">59.270000000000003</cx:pt>
          <cx:pt idx="61">54.450000000000003</cx:pt>
          <cx:pt idx="62">47.82</cx:pt>
          <cx:pt idx="63">50.579999999999998</cx:pt>
          <cx:pt idx="64">47.219999999999999</cx:pt>
          <cx:pt idx="65">59.289999999999999</cx:pt>
          <cx:pt idx="66">75.790000000000006</cx:pt>
          <cx:pt idx="67">84.400000000000006</cx:pt>
          <cx:pt idx="68">93.209999999999994</cx:pt>
          <cx:pt idx="69">96.540000000000006</cx:pt>
          <cx:pt idx="70">103.59</cx:pt>
          <cx:pt idx="71">105.79000000000001</cx:pt>
          <cx:pt idx="72">102.18000000000001</cx:pt>
          <cx:pt idx="73">102.06999999999999</cx:pt>
          <cx:pt idx="74">100.8</cx:pt>
          <cx:pt idx="75">100.81999999999999</cx:pt>
          <cx:pt idx="76">94.620000000000005</cx:pt>
          <cx:pt idx="77">97.629999999999995</cx:pt>
          <cx:pt idx="78">93.859999999999999</cx:pt>
          <cx:pt idx="79">100.54000000000001</cx:pt>
          <cx:pt idx="80">106.29000000000001</cx:pt>
          <cx:pt idx="81">106.56999999999999</cx:pt>
          <cx:pt idx="82">104.67</cx:pt>
          <cx:pt idx="83">95.769999999999996</cx:pt>
          <cx:pt idx="84">94.510000000000005</cx:pt>
          <cx:pt idx="85">92.019999999999996</cx:pt>
          <cx:pt idx="86">92.939999999999998</cx:pt>
          <cx:pt idx="87">95.310000000000002</cx:pt>
          <cx:pt idx="88">94.760000000000005</cx:pt>
          <cx:pt idx="89">87.859999999999999</cx:pt>
          <cx:pt idx="90">86.530000000000001</cx:pt>
          <cx:pt idx="91">89.489999999999995</cx:pt>
          <cx:pt idx="92">94.510000000000005</cx:pt>
          <cx:pt idx="93">94.129999999999995</cx:pt>
          <cx:pt idx="94">87.900000000000006</cx:pt>
          <cx:pt idx="95">82.299999999999997</cx:pt>
          <cx:pt idx="96">94.659999999999997</cx:pt>
          <cx:pt idx="97">103.31999999999999</cx:pt>
          <cx:pt idx="98">106.16</cx:pt>
          <cx:pt idx="99">102.2</cx:pt>
          <cx:pt idx="100">100.27</cx:pt>
          <cx:pt idx="101">98.560000000000002</cx:pt>
          <cx:pt idx="102">97.159999999999997</cx:pt>
          <cx:pt idx="103">86.319999999999993</cx:pt>
          <cx:pt idx="104">85.519999999999996</cx:pt>
          <cx:pt idx="105">86.329999999999998</cx:pt>
          <cx:pt idx="106">97.299999999999997</cx:pt>
          <cx:pt idx="107">96.260000000000005</cx:pt>
          <cx:pt idx="108">100.90000000000001</cx:pt>
          <cx:pt idx="109">109.53</cx:pt>
          <cx:pt idx="110">102.86</cx:pt>
          <cx:pt idx="111">88.579999999999998</cx:pt>
          <cx:pt idx="112">89.170000000000002</cx:pt>
          <cx:pt idx="113">89.150000000000006</cx:pt>
          <cx:pt idx="114">84.25</cx:pt>
          <cx:pt idx="115">81.890000000000001</cx:pt>
          <cx:pt idx="116">75.239999999999995</cx:pt>
          <cx:pt idx="117">76.599999999999994</cx:pt>
          <cx:pt idx="118">76.319999999999993</cx:pt>
          <cx:pt idx="119">75.340000000000003</cx:pt>
          <cx:pt idx="120">73.739999999999995</cx:pt>
          <cx:pt idx="121">84.290000000000006</cx:pt>
          <cx:pt idx="122">81.200000000000003</cx:pt>
          <cx:pt idx="123">76.390000000000001</cx:pt>
          <cx:pt idx="124">78.329999999999998</cx:pt>
          <cx:pt idx="125">74.469999999999999</cx:pt>
          <cx:pt idx="126">77.989999999999995</cx:pt>
          <cx:pt idx="127">75.719999999999999</cx:pt>
          <cx:pt idx="128">69.409999999999997</cx:pt>
          <cx:pt idx="129">71.049999999999997</cx:pt>
          <cx:pt idx="130">64.150000000000006</cx:pt>
          <cx:pt idx="131">69.640000000000001</cx:pt>
          <cx:pt idx="132">59.030000000000001</cx:pt>
          <cx:pt idx="133">49.649999999999999</cx:pt>
          <cx:pt idx="134">47.939999999999998</cx:pt>
          <cx:pt idx="135">39.090000000000003</cx:pt>
          <cx:pt idx="136">41.710000000000001</cx:pt>
          <cx:pt idx="137">41.119999999999997</cx:pt>
          <cx:pt idx="138">57.310000000000002</cx:pt>
          <cx:pt idx="139">76.609999999999999</cx:pt>
          <cx:pt idx="140">104.11</cx:pt>
          <cx:pt idx="141">116.67</cx:pt>
          <cx:pt idx="142">133.37</cx:pt>
          <cx:pt idx="143">133.88</cx:pt>
          <cx:pt idx="144">125.40000000000001</cx:pt>
          <cx:pt idx="145">112.58</cx:pt>
          <cx:pt idx="146">105.45</cx:pt>
          <cx:pt idx="147">95.390000000000001</cx:pt>
          <cx:pt idx="148">92.969999999999999</cx:pt>
          <cx:pt idx="149">91.689999999999998</cx:pt>
          <cx:pt idx="150">94.769999999999996</cx:pt>
          <cx:pt idx="151">85.799999999999997</cx:pt>
          <cx:pt idx="152">79.920000000000002</cx:pt>
          <cx:pt idx="153">72.359999999999999</cx:pt>
          <cx:pt idx="154">74.120000000000005</cx:pt>
          <cx:pt idx="155">67.489999999999995</cx:pt>
          <cx:pt idx="156">63.460000000000001</cx:pt>
          <cx:pt idx="157">63.979999999999997</cx:pt>
          <cx:pt idx="158">60.439999999999998</cx:pt>
          <cx:pt idx="159">59.280000000000001</cx:pt>
          <cx:pt idx="160">54.509999999999998</cx:pt>
          <cx:pt idx="161">61.960000000000001</cx:pt>
          <cx:pt idx="162">59.079999999999998</cx:pt>
          <cx:pt idx="163">58.890000000000001</cx:pt>
          <cx:pt idx="164">63.799999999999997</cx:pt>
          <cx:pt idx="165">73.040000000000006</cx:pt>
          <cx:pt idx="166">74.409999999999997</cx:pt>
          <cx:pt idx="167">70.950000000000003</cx:pt>
          <cx:pt idx="168">70.840000000000003</cx:pt>
          <cx:pt idx="169">69.439999999999998</cx:pt>
          <cx:pt idx="170">62.689999999999998</cx:pt>
          <cx:pt idx="171">61.630000000000003</cx:pt>
          <cx:pt idx="172">65.489999999999995</cx:pt>
          <cx:pt idx="173">59.409999999999997</cx:pt>
          <cx:pt idx="174">58.32</cx:pt>
          <cx:pt idx="175">62.259999999999998</cx:pt>
          <cx:pt idx="176">65.590000000000003</cx:pt>
          <cx:pt idx="177">64.989999999999995</cx:pt>
          <cx:pt idx="178">59</cx:pt>
          <cx:pt idx="179">56.350000000000001</cx:pt>
          <cx:pt idx="180">49.829999999999998</cx:pt>
          <cx:pt idx="181">52.979999999999997</cx:pt>
          <cx:pt idx="182">54.189999999999998</cx:pt>
          <cx:pt idx="183">48.149999999999999</cx:pt>
          <cx:pt idx="184">46.840000000000003</cx:pt>
          <cx:pt idx="185">43.149999999999999</cx:pt>
          <cx:pt idx="186">48.469999999999999</cx:pt>
          <cx:pt idx="187">53.280000000000001</cx:pt>
          <cx:pt idx="188">45.939999999999998</cx:pt>
          <cx:pt idx="189">44.899999999999999</cx:pt>
          <cx:pt idx="190">40.780000000000001</cx:pt>
          <cx:pt idx="191">38.030000000000001</cx:pt>
          <cx:pt idx="192">40.280000000000001</cx:pt>
          <cx:pt idx="193">36.75</cx:pt>
          <cx:pt idx="194">36.740000000000002</cx:pt>
          <cx:pt idx="195">34.689999999999998</cx:pt>
          <cx:pt idx="196">34.310000000000002</cx:pt>
          <cx:pt idx="197">32.130000000000003</cx:pt>
          <cx:pt idx="198">31.109999999999999</cx:pt>
          <cx:pt idx="199">30.34</cx:pt>
          <cx:pt idx="200">28.309999999999999</cx:pt>
          <cx:pt idx="201">31.57</cx:pt>
          <cx:pt idx="202">30.760000000000002</cx:pt>
          <cx:pt idx="203">30.66</cx:pt>
          <cx:pt idx="204">28.109999999999999</cx:pt>
          <cx:pt idx="205">28.170000000000002</cx:pt>
          <cx:pt idx="206">33.509999999999998</cx:pt>
          <cx:pt idx="207">35.829999999999998</cx:pt>
          <cx:pt idx="208">32.950000000000003</cx:pt>
          <cx:pt idx="209">29.460000000000001</cx:pt>
          <cx:pt idx="210">26.350000000000001</cx:pt>
          <cx:pt idx="211">28.84</cx:pt>
          <cx:pt idx="212">29.66</cx:pt>
          <cx:pt idx="213">28.390000000000001</cx:pt>
          <cx:pt idx="214">26.969999999999999</cx:pt>
          <cx:pt idx="215">25.52</cx:pt>
          <cx:pt idx="216">27.039999999999999</cx:pt>
          <cx:pt idx="217">26.18</cx:pt>
          <cx:pt idx="218">24.530000000000001</cx:pt>
          <cx:pt idx="219">20.719999999999999</cx:pt>
          <cx:pt idx="220">19.719999999999999</cx:pt>
          <cx:pt idx="221">19.390000000000001</cx:pt>
          <cx:pt idx="222">19.640000000000001</cx:pt>
          <cx:pt idx="223">22.170000000000002</cx:pt>
          <cx:pt idx="224">26.199999999999999</cx:pt>
          <cx:pt idx="225">27.370000000000001</cx:pt>
          <cx:pt idx="226">26.43</cx:pt>
          <cx:pt idx="227">27.600000000000001</cx:pt>
          <cx:pt idx="228">28.629999999999999</cx:pt>
          <cx:pt idx="229">27.489999999999998</cx:pt>
          <cx:pt idx="230">27.25</cx:pt>
          <cx:pt idx="231">29.609999999999999</cx:pt>
          <cx:pt idx="232">29.59</cx:pt>
          <cx:pt idx="233">28.440000000000001</cx:pt>
          <cx:pt idx="234">34.420000000000002</cx:pt>
          <cx:pt idx="235">33.109999999999999</cx:pt>
          <cx:pt idx="236">33.880000000000003</cx:pt>
          <cx:pt idx="237">31.260000000000002</cx:pt>
          <cx:pt idx="238">29.699999999999999</cx:pt>
          <cx:pt idx="239">31.82</cx:pt>
          <cx:pt idx="240">28.789999999999999</cx:pt>
          <cx:pt idx="241">25.719999999999999</cx:pt>
          <cx:pt idx="242">29.84</cx:pt>
          <cx:pt idx="243">29.370000000000001</cx:pt>
          <cx:pt idx="244">27.260000000000002</cx:pt>
          <cx:pt idx="245">26.100000000000001</cx:pt>
          <cx:pt idx="246">25</cx:pt>
          <cx:pt idx="247">22.690000000000001</cx:pt>
          <cx:pt idx="248">23.800000000000001</cx:pt>
          <cx:pt idx="249">21.280000000000001</cx:pt>
          <cx:pt idx="250">20.100000000000001</cx:pt>
          <cx:pt idx="251">17.920000000000002</cx:pt>
          <cx:pt idx="252">17.719999999999999</cx:pt>
          <cx:pt idx="253">17.309999999999999</cx:pt>
          <cx:pt idx="254">14.68</cx:pt>
          <cx:pt idx="255">12.01</cx:pt>
          <cx:pt idx="256">12.52</cx:pt>
          <cx:pt idx="257">11.35</cx:pt>
          <cx:pt idx="258">13</cx:pt>
          <cx:pt idx="259">14.460000000000001</cx:pt>
          <cx:pt idx="260">15.029999999999999</cx:pt>
          <cx:pt idx="261">13.470000000000001</cx:pt>
          <cx:pt idx="262">14.17</cx:pt>
          <cx:pt idx="263">13.720000000000001</cx:pt>
          <cx:pt idx="264">14.91</cx:pt>
          <cx:pt idx="265">15.35</cx:pt>
          <cx:pt idx="266">15.119999999999999</cx:pt>
          <cx:pt idx="267">16.059999999999999</cx:pt>
          <cx:pt idx="268">16.719999999999999</cx:pt>
          <cx:pt idx="269">18.329999999999998</cx:pt>
          <cx:pt idx="270">20.190000000000001</cx:pt>
          <cx:pt idx="271">21.329999999999998</cx:pt>
          <cx:pt idx="272">19.800000000000001</cx:pt>
          <cx:pt idx="273">19.949999999999999</cx:pt>
          <cx:pt idx="274">19.66</cx:pt>
          <cx:pt idx="275">19.260000000000002</cx:pt>
          <cx:pt idx="276">20.82</cx:pt>
          <cx:pt idx="277">19.699999999999999</cx:pt>
          <cx:pt idx="278">20.969999999999999</cx:pt>
          <cx:pt idx="279">22.18</cx:pt>
          <cx:pt idx="280">25.129999999999999</cx:pt>
          <cx:pt idx="281">25.23</cx:pt>
          <cx:pt idx="282">23.710000000000001</cx:pt>
          <cx:pt idx="283">24.879999999999999</cx:pt>
          <cx:pt idx="284">23.969999999999999</cx:pt>
          <cx:pt idx="285">21.899999999999999</cx:pt>
          <cx:pt idx="286">21.300000000000001</cx:pt>
          <cx:pt idx="287">20.420000000000002</cx:pt>
          <cx:pt idx="288">21.170000000000002</cx:pt>
          <cx:pt idx="289">23.5</cx:pt>
          <cx:pt idx="290">21.329999999999998</cx:pt>
          <cx:pt idx="291">19.09</cx:pt>
          <cx:pt idx="292">18.859999999999999</cx:pt>
          <cx:pt idx="293">19.030000000000001</cx:pt>
          <cx:pt idx="294">17.989999999999998</cx:pt>
          <cx:pt idx="295">17.43</cx:pt>
          <cx:pt idx="296">18.23</cx:pt>
          <cx:pt idx="297">18.02</cx:pt>
          <cx:pt idx="298">17.329999999999998</cx:pt>
          <cx:pt idx="299">18.449999999999999</cx:pt>
          <cx:pt idx="300">19.739999999999998</cx:pt>
          <cx:pt idx="301">19.899999999999999</cx:pt>
          <cx:pt idx="302">18.539999999999999</cx:pt>
          <cx:pt idx="303">18.57</cx:pt>
          <cx:pt idx="304">18.039999999999999</cx:pt>
          <cx:pt idx="305">17.16</cx:pt>
          <cx:pt idx="306">18.07</cx:pt>
          <cx:pt idx="307">17.719999999999999</cx:pt>
          <cx:pt idx="308">17.449999999999999</cx:pt>
          <cx:pt idx="309">18.379999999999999</cx:pt>
          <cx:pt idx="310">19.66</cx:pt>
          <cx:pt idx="311">19.059999999999999</cx:pt>
          <cx:pt idx="312">17.890000000000001</cx:pt>
          <cx:pt idx="313">16.420000000000002</cx:pt>
          <cx:pt idx="314">14.68</cx:pt>
          <cx:pt idx="315">14.779999999999999</cx:pt>
          <cx:pt idx="316">15.029999999999999</cx:pt>
          <cx:pt idx="317">14.52</cx:pt>
          <cx:pt idx="318">16.609999999999999</cx:pt>
          <cx:pt idx="319">18.149999999999999</cx:pt>
          <cx:pt idx="320">17.5</cx:pt>
          <cx:pt idx="321">18.010000000000002</cx:pt>
          <cx:pt idx="322">17.890000000000001</cx:pt>
          <cx:pt idx="323">19.09</cx:pt>
          <cx:pt idx="324">19.949999999999999</cx:pt>
          <cx:pt idx="325">20.25</cx:pt>
          <cx:pt idx="326">20.32</cx:pt>
          <cx:pt idx="327">20.09</cx:pt>
          <cx:pt idx="328">19.030000000000001</cx:pt>
          <cx:pt idx="329">19.41</cx:pt>
          <cx:pt idx="330">20.34</cx:pt>
          <cx:pt idx="331">21.690000000000001</cx:pt>
          <cx:pt idx="332">21.879999999999999</cx:pt>
          <cx:pt idx="333">21.34</cx:pt>
          <cx:pt idx="334">21.780000000000001</cx:pt>
          <cx:pt idx="335">22.390000000000001</cx:pt>
          <cx:pt idx="336">20.98</cx:pt>
          <cx:pt idx="337">20.23</cx:pt>
          <cx:pt idx="338">18.920000000000002</cx:pt>
          <cx:pt idx="339">19.010000000000002</cx:pt>
          <cx:pt idx="340">18.789999999999999</cx:pt>
          <cx:pt idx="341">19.5</cx:pt>
          <cx:pt idx="342">22.460000000000001</cx:pt>
          <cx:pt idx="343">23.23</cx:pt>
          <cx:pt idx="344">21.890000000000001</cx:pt>
          <cx:pt idx="345">21.690000000000001</cx:pt>
          <cx:pt idx="346">21.399999999999999</cx:pt>
          <cx:pt idx="347">20.190000000000001</cx:pt>
          <cx:pt idx="348">21.23</cx:pt>
          <cx:pt idx="349">20.829999999999998</cx:pt>
          <cx:pt idx="350">19.899999999999999</cx:pt>
          <cx:pt idx="351">20.48</cx:pt>
          <cx:pt idx="352">25.23</cx:pt>
          <cx:pt idx="353">27.280000000000001</cx:pt>
          <cx:pt idx="354">32.329999999999998</cx:pt>
          <cx:pt idx="355">36.039999999999999</cx:pt>
          <cx:pt idx="356">33.509999999999998</cx:pt>
          <cx:pt idx="357">27.309999999999999</cx:pt>
          <cx:pt idx="358">18.449999999999999</cx:pt>
          <cx:pt idx="359">16.699999999999999</cx:pt>
          <cx:pt idx="360">18.199999999999999</cx:pt>
          <cx:pt idx="361">18.43</cx:pt>
          <cx:pt idx="362">20.390000000000001</cx:pt>
          <cx:pt idx="363">22.109999999999999</cx:pt>
          <cx:pt idx="364">22.859999999999999</cx:pt>
          <cx:pt idx="365">21.100000000000001</cx:pt>
          <cx:pt idx="366">19.859999999999999</cx:pt>
          <cx:pt idx="367">20.100000000000001</cx:pt>
          <cx:pt idx="368">19.59</cx:pt>
          <cx:pt idx="369">18.579999999999998</cx:pt>
          <cx:pt idx="370">19.780000000000001</cx:pt>
          <cx:pt idx="371">20.050000000000001</cx:pt>
          <cx:pt idx="372">20.120000000000001</cx:pt>
          <cx:pt idx="373">21.07</cx:pt>
          <cx:pt idx="374">19.48</cx:pt>
          <cx:pt idx="375">17.940000000000001</cx:pt>
          <cx:pt idx="376">18.02</cx:pt>
          <cx:pt idx="377">16.379999999999999</cx:pt>
          <cx:pt idx="378">14.140000000000001</cx:pt>
          <cx:pt idx="379">13.77</cx:pt>
          <cx:pt idx="380">14.539999999999999</cx:pt>
          <cx:pt idx="381">15.52</cx:pt>
          <cx:pt idx="382">15.5</cx:pt>
          <cx:pt idx="383">16.530000000000001</cx:pt>
          <cx:pt idx="384">17.420000000000002</cx:pt>
          <cx:pt idx="385">17.859999999999999</cx:pt>
          <cx:pt idx="386">16.199999999999999</cx:pt>
          <cx:pt idx="387">16.800000000000001</cx:pt>
          <cx:pt idx="388">17.129999999999999</cx:pt>
          <cx:pt idx="389">17.280000000000001</cx:pt>
          <cx:pt idx="390">18.850000000000001</cx:pt>
          <cx:pt idx="391">19.859999999999999</cx:pt>
          <cx:pt idx="392">19.530000000000001</cx:pt>
          <cx:pt idx="393">20.309999999999999</cx:pt>
          <cx:pt idx="394">21.34</cx:pt>
          <cx:pt idx="395">20.07</cx:pt>
          <cx:pt idx="396">19.440000000000001</cx:pt>
          <cx:pt idx="397">18.68</cx:pt>
          <cx:pt idx="398">18.300000000000001</cx:pt>
          <cx:pt idx="399">17.75</cx:pt>
          <cx:pt idx="400">18.649999999999999</cx:pt>
          <cx:pt idx="401">16.109999999999999</cx:pt>
          <cx:pt idx="402">15.220000000000001</cx:pt>
          <cx:pt idx="403">14.9</cx:pt>
          <cx:pt idx="404">14.869999999999999</cx:pt>
          <cx:pt idx="405">15.1</cx:pt>
          <cx:pt idx="406">11.59</cx:pt>
          <cx:pt idx="407">13.43</cx:pt>
          <cx:pt idx="408">15.380000000000001</cx:pt>
          <cx:pt idx="409">12.84</cx:pt>
          <cx:pt idx="410">12.609999999999999</cx:pt>
          <cx:pt idx="411">15.460000000000001</cx:pt>
          <cx:pt idx="412">22.93</cx:pt>
        </cx:lvl>
      </cx:numDim>
    </cx:data>
  </cx:chartData>
  <cx:chart>
    <cx:title pos="t" align="ctr" overlay="0">
      <cx:tx>
        <cx:txData>
          <cx:v>Spot Price Distribution Plot, 1986 - 2020</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Spot Price Distribution Plot, 1986 - 2020</a:t>
          </a:r>
        </a:p>
      </cx:txPr>
    </cx:title>
    <cx:plotArea>
      <cx:plotAreaRegion>
        <cx:series layoutId="clusteredColumn" uniqueId="{1C0C5272-4D3F-4550-B974-9E155B1AF98A}">
          <cx:dataId val="0"/>
          <cx:layoutPr>
            <cx:binning intervalClosed="r">
              <cx:binCount val="100"/>
            </cx:binning>
          </cx:layoutPr>
        </cx:series>
      </cx:plotAreaRegion>
      <cx:axis id="0">
        <cx:catScaling gapWidth="0"/>
        <cx:title>
          <cx:tx>
            <cx:txData>
              <cx:v>Spot Price Ranges</cx:v>
            </cx:txData>
          </cx:tx>
          <cx:txPr>
            <a:bodyPr spcFirstLastPara="1" vertOverflow="ellipsis" horzOverflow="overflow" wrap="square" lIns="0" tIns="0" rIns="0" bIns="0" anchor="ctr" anchorCtr="1"/>
            <a:lstStyle/>
            <a:p>
              <a:pPr algn="ctr" rtl="0">
                <a:defRPr/>
              </a:pPr>
              <a:r>
                <a:rPr lang="en-US" sz="900" b="0" i="0" u="none" strike="noStrike" baseline="0">
                  <a:solidFill>
                    <a:sysClr val="windowText" lastClr="000000">
                      <a:lumMod val="65000"/>
                      <a:lumOff val="35000"/>
                    </a:sysClr>
                  </a:solidFill>
                  <a:latin typeface="Calibri" panose="020F0502020204030204"/>
                </a:rPr>
                <a:t>Spot Price Ranges</a:t>
              </a:r>
            </a:p>
          </cx:txPr>
        </cx:title>
        <cx:tickLabels/>
        <cx:numFmt formatCode="#,##0.0" sourceLinked="0"/>
      </cx:axis>
      <cx:axis id="1">
        <cx:valScaling/>
        <cx:title>
          <cx:tx>
            <cx:txData>
              <cx:v>Frequencies</cx:v>
            </cx:txData>
          </cx:tx>
          <cx:txPr>
            <a:bodyPr spcFirstLastPara="1" vertOverflow="ellipsis" horzOverflow="overflow" wrap="square" lIns="0" tIns="0" rIns="0" bIns="0" anchor="ctr" anchorCtr="1"/>
            <a:lstStyle/>
            <a:p>
              <a:pPr algn="ctr" rtl="0">
                <a:defRPr/>
              </a:pPr>
              <a:r>
                <a:rPr lang="en-US" sz="900" b="0" i="0" u="none" strike="noStrike" baseline="0">
                  <a:solidFill>
                    <a:sysClr val="windowText" lastClr="000000">
                      <a:lumMod val="65000"/>
                      <a:lumOff val="35000"/>
                    </a:sysClr>
                  </a:solidFill>
                  <a:latin typeface="Calibri" panose="020F0502020204030204"/>
                </a:rPr>
                <a:t>Frequencies</a:t>
              </a:r>
            </a:p>
          </cx:txPr>
        </cx:title>
        <cx:majorGridlines/>
        <cx:tickLabels/>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'Rig Count vs. Spot Price'!$B$8:$B$420</cx:f>
        <cx:lvl ptCount="413" formatCode="0">
          <cx:pt idx="0">348</cx:pt>
          <cx:pt idx="1">565</cx:pt>
          <cx:pt idx="2">771</cx:pt>
          <cx:pt idx="3">790</cx:pt>
          <cx:pt idx="4">791</cx:pt>
          <cx:pt idx="5">804</cx:pt>
          <cx:pt idx="6">810</cx:pt>
          <cx:pt idx="7">848</cx:pt>
          <cx:pt idx="8">878</cx:pt>
          <cx:pt idx="9">926</cx:pt>
          <cx:pt idx="10">955</cx:pt>
          <cx:pt idx="11">970</cx:pt>
          <cx:pt idx="12">986</cx:pt>
          <cx:pt idx="13">1013</cx:pt>
          <cx:pt idx="14">1023</cx:pt>
          <cx:pt idx="15">1048</cx:pt>
          <cx:pt idx="16">1065</cx:pt>
          <cx:pt idx="17">1077</cx:pt>
          <cx:pt idx="18">1077</cx:pt>
          <cx:pt idx="19">1063</cx:pt>
          <cx:pt idx="20">1053</cx:pt>
          <cx:pt idx="21">1050</cx:pt>
          <cx:pt idx="22">1050</cx:pt>
          <cx:pt idx="23">1056</cx:pt>
          <cx:pt idx="24">1046</cx:pt>
          <cx:pt idx="25">1011</cx:pt>
          <cx:pt idx="26">989</cx:pt>
          <cx:pt idx="27">969</cx:pt>
          <cx:pt idx="28">937</cx:pt>
          <cx:pt idx="29">930</cx:pt>
          <cx:pt idx="30">911</cx:pt>
          <cx:pt idx="31">922</cx:pt>
          <cx:pt idx="32">940</cx:pt>
          <cx:pt idx="33">947</cx:pt>
          <cx:pt idx="34">953</cx:pt>
          <cx:pt idx="35">931</cx:pt>
          <cx:pt idx="36">893</cx:pt>
          <cx:pt idx="37">853</cx:pt>
          <cx:pt idx="38">789</cx:pt>
          <cx:pt idx="39">744</cx:pt>
          <cx:pt idx="40">683</cx:pt>
          <cx:pt idx="41">634</cx:pt>
          <cx:pt idx="42">580</cx:pt>
          <cx:pt idx="43">543</cx:pt>
          <cx:pt idx="44">509</cx:pt>
          <cx:pt idx="45">481</cx:pt>
          <cx:pt idx="46">449</cx:pt>
          <cx:pt idx="47">417</cx:pt>
          <cx:pt idx="48">407</cx:pt>
          <cx:pt idx="49">437</cx:pt>
          <cx:pt idx="50">477</cx:pt>
          <cx:pt idx="51">532</cx:pt>
          <cx:pt idx="52">643</cx:pt>
          <cx:pt idx="53">711</cx:pt>
          <cx:pt idx="54">760</cx:pt>
          <cx:pt idx="55">791</cx:pt>
          <cx:pt idx="56">848</cx:pt>
          <cx:pt idx="57">883</cx:pt>
          <cx:pt idx="58">866</cx:pt>
          <cx:pt idx="59">861</cx:pt>
          <cx:pt idx="60">889</cx:pt>
          <cx:pt idx="61">976</cx:pt>
          <cx:pt idx="62">1109</cx:pt>
          <cx:pt idx="63">1348</cx:pt>
          <cx:pt idx="64">1683</cx:pt>
          <cx:pt idx="65">1882</cx:pt>
          <cx:pt idx="66">1925</cx:pt>
          <cx:pt idx="67">1924</cx:pt>
          <cx:pt idx="68">1930</cx:pt>
          <cx:pt idx="69">1904</cx:pt>
          <cx:pt idx="70">1876</cx:pt>
          <cx:pt idx="71">1861</cx:pt>
          <cx:pt idx="72">1859</cx:pt>
          <cx:pt idx="73">1835</cx:pt>
          <cx:pt idx="74">1803</cx:pt>
          <cx:pt idx="75">1769</cx:pt>
          <cx:pt idx="76">1769</cx:pt>
          <cx:pt idx="77">1771</cx:pt>
          <cx:pt idx="78">1756</cx:pt>
          <cx:pt idx="79">1744</cx:pt>
          <cx:pt idx="80">1760</cx:pt>
          <cx:pt idx="81">1781</cx:pt>
          <cx:pt idx="82">1766</cx:pt>
          <cx:pt idx="83">1761</cx:pt>
          <cx:pt idx="84">1767</cx:pt>
          <cx:pt idx="85">1755</cx:pt>
          <cx:pt idx="86">1756</cx:pt>
          <cx:pt idx="87">1762</cx:pt>
          <cx:pt idx="88">1756</cx:pt>
          <cx:pt idx="89">1784</cx:pt>
          <cx:pt idx="90">1809</cx:pt>
          <cx:pt idx="91">1834</cx:pt>
          <cx:pt idx="92">1859</cx:pt>
          <cx:pt idx="93">1913</cx:pt>
          <cx:pt idx="94">1944</cx:pt>
          <cx:pt idx="95">1972</cx:pt>
          <cx:pt idx="96">1977</cx:pt>
          <cx:pt idx="97">1961</cx:pt>
          <cx:pt idx="98">1979</cx:pt>
          <cx:pt idx="99">1990</cx:pt>
          <cx:pt idx="100">2003</cx:pt>
          <cx:pt idx="101">2003</cx:pt>
          <cx:pt idx="102">2011</cx:pt>
          <cx:pt idx="103">2017</cx:pt>
          <cx:pt idx="104">1978</cx:pt>
          <cx:pt idx="105">1957</cx:pt>
          <cx:pt idx="106">1900</cx:pt>
          <cx:pt idx="107">1863</cx:pt>
          <cx:pt idx="108">1836</cx:pt>
          <cx:pt idx="109">1790</cx:pt>
          <cx:pt idx="110">1720</cx:pt>
          <cx:pt idx="111">1718</cx:pt>
          <cx:pt idx="112">1711</cx:pt>
          <cx:pt idx="113">1711</cx:pt>
          <cx:pt idx="114">1683</cx:pt>
          <cx:pt idx="115">1668</cx:pt>
          <cx:pt idx="116">1655</cx:pt>
          <cx:pt idx="117">1638</cx:pt>
          <cx:pt idx="118">1573</cx:pt>
          <cx:pt idx="119">1531</cx:pt>
          <cx:pt idx="120">1513</cx:pt>
          <cx:pt idx="121">1479</cx:pt>
          <cx:pt idx="122">1419</cx:pt>
          <cx:pt idx="123">1350</cx:pt>
          <cx:pt idx="124">1267</cx:pt>
          <cx:pt idx="125">1172</cx:pt>
          <cx:pt idx="126">1107</cx:pt>
          <cx:pt idx="127">1044</cx:pt>
          <cx:pt idx="128">1009</cx:pt>
          <cx:pt idx="129">980</cx:pt>
          <cx:pt idx="130">931</cx:pt>
          <cx:pt idx="131">895</cx:pt>
          <cx:pt idx="132">918</cx:pt>
          <cx:pt idx="133">995</cx:pt>
          <cx:pt idx="134">1105</cx:pt>
          <cx:pt idx="135">1320</cx:pt>
          <cx:pt idx="136">1553</cx:pt>
          <cx:pt idx="137">1782</cx:pt>
          <cx:pt idx="138">1935</cx:pt>
          <cx:pt idx="139">1976</cx:pt>
          <cx:pt idx="140">2014</cx:pt>
          <cx:pt idx="141">1987</cx:pt>
          <cx:pt idx="142">1932</cx:pt>
          <cx:pt idx="143">1902</cx:pt>
          <cx:pt idx="144">1863</cx:pt>
          <cx:pt idx="145">1829</cx:pt>
          <cx:pt idx="146">1797</cx:pt>
          <cx:pt idx="147">1765</cx:pt>
          <cx:pt idx="148">1749</cx:pt>
          <cx:pt idx="149">1811</cx:pt>
          <cx:pt idx="150">1798</cx:pt>
          <cx:pt idx="151">1762</cx:pt>
          <cx:pt idx="152">1783</cx:pt>
          <cx:pt idx="153">1804</cx:pt>
          <cx:pt idx="154">1777</cx:pt>
          <cx:pt idx="155">1771</cx:pt>
          <cx:pt idx="156">1748</cx:pt>
          <cx:pt idx="157">1750</cx:pt>
          <cx:pt idx="158">1749</cx:pt>
          <cx:pt idx="159">1736</cx:pt>
          <cx:pt idx="160">1714</cx:pt>
          <cx:pt idx="161">1718</cx:pt>
          <cx:pt idx="162">1706</cx:pt>
          <cx:pt idx="163">1734</cx:pt>
          <cx:pt idx="164">1739</cx:pt>
          <cx:pt idx="165">1738</cx:pt>
          <cx:pt idx="166">1681</cx:pt>
          <cx:pt idx="167">1665</cx:pt>
          <cx:pt idx="168">1635</cx:pt>
          <cx:pt idx="169">1597</cx:pt>
          <cx:pt idx="170">1551</cx:pt>
          <cx:pt idx="171">1533</cx:pt>
          <cx:pt idx="172">1473</cx:pt>
          <cx:pt idx="173">1470</cx:pt>
          <cx:pt idx="174">1486</cx:pt>
          <cx:pt idx="175">1479</cx:pt>
          <cx:pt idx="176">1452</cx:pt>
          <cx:pt idx="177">1436</cx:pt>
          <cx:pt idx="178">1398</cx:pt>
          <cx:pt idx="179">1355</cx:pt>
          <cx:pt idx="180">1320</cx:pt>
          <cx:pt idx="181">1334</cx:pt>
          <cx:pt idx="182">1306</cx:pt>
          <cx:pt idx="183">1276</cx:pt>
          <cx:pt idx="184">1255</cx:pt>
          <cx:pt idx="185">1246</cx:pt>
          <cx:pt idx="186">1262</cx:pt>
          <cx:pt idx="187">1240</cx:pt>
          <cx:pt idx="188">1240</cx:pt>
          <cx:pt idx="189">1234</cx:pt>
          <cx:pt idx="190">1213</cx:pt>
          <cx:pt idx="191">1176</cx:pt>
          <cx:pt idx="192">1164</cx:pt>
          <cx:pt idx="193">1151</cx:pt>
          <cx:pt idx="194">1135</cx:pt>
          <cx:pt idx="195">1119</cx:pt>
          <cx:pt idx="196">1101</cx:pt>
          <cx:pt idx="197">1114</cx:pt>
          <cx:pt idx="198">1111</cx:pt>
          <cx:pt idx="199">1102</cx:pt>
          <cx:pt idx="200">1093</cx:pt>
          <cx:pt idx="201">1090</cx:pt>
          <cx:pt idx="202">1081</cx:pt>
          <cx:pt idx="203">1067</cx:pt>
          <cx:pt idx="204">1034</cx:pt>
          <cx:pt idx="205">983</cx:pt>
          <cx:pt idx="206">941</cx:pt>
          <cx:pt idx="207">907</cx:pt>
          <cx:pt idx="208">854</cx:pt>
          <cx:pt idx="209">856</cx:pt>
          <cx:pt idx="210">834</cx:pt>
          <cx:pt idx="211">851</cx:pt>
          <cx:pt idx="212">860</cx:pt>
          <cx:pt idx="213">848</cx:pt>
          <cx:pt idx="214">851</cx:pt>
          <cx:pt idx="215">842</cx:pt>
          <cx:pt idx="216">826</cx:pt>
          <cx:pt idx="217">750</cx:pt>
          <cx:pt idx="218">763</cx:pt>
          <cx:pt idx="219">825</cx:pt>
          <cx:pt idx="220">867</cx:pt>
          <cx:pt idx="221">901</cx:pt>
          <cx:pt idx="222">1000</cx:pt>
          <cx:pt idx="223">1111</cx:pt>
          <cx:pt idx="224">1193</cx:pt>
          <cx:pt idx="225">1252</cx:pt>
          <cx:pt idx="226">1278</cx:pt>
          <cx:pt idx="227">1270</cx:pt>
          <cx:pt idx="228">1234</cx:pt>
          <cx:pt idx="229">1206</cx:pt>
          <cx:pt idx="230">1163</cx:pt>
          <cx:pt idx="231">1136</cx:pt>
          <cx:pt idx="232">1118</cx:pt>
          <cx:pt idx="233">1097</cx:pt>
          <cx:pt idx="234">1067</cx:pt>
          <cx:pt idx="235">1055</cx:pt>
          <cx:pt idx="236">1011</cx:pt>
          <cx:pt idx="237">987</cx:pt>
          <cx:pt idx="238">942</cx:pt>
          <cx:pt idx="239">878</cx:pt>
          <cx:pt idx="240">844</cx:pt>
          <cx:pt idx="241">805</cx:pt>
          <cx:pt idx="242">773</cx:pt>
          <cx:pt idx="243">763</cx:pt>
          <cx:pt idx="244">775</cx:pt>
          <cx:pt idx="245">798</cx:pt>
          <cx:pt idx="246">782</cx:pt>
          <cx:pt idx="247">741</cx:pt>
          <cx:pt idx="248">696</cx:pt>
          <cx:pt idx="249">639</cx:pt>
          <cx:pt idx="250">588</cx:pt>
          <cx:pt idx="251">558</cx:pt>
          <cx:pt idx="252">516</cx:pt>
          <cx:pt idx="253">496</cx:pt>
          <cx:pt idx="254">526</cx:pt>
          <cx:pt idx="255">542</cx:pt>
          <cx:pt idx="256">587</cx:pt>
          <cx:pt idx="257">647</cx:pt>
          <cx:pt idx="258">688</cx:pt>
          <cx:pt idx="259">734</cx:pt>
          <cx:pt idx="260">774</cx:pt>
          <cx:pt idx="261">792</cx:pt>
          <cx:pt idx="262">816</cx:pt>
          <cx:pt idx="263">854</cx:pt>
          <cx:pt idx="264">855</cx:pt>
          <cx:pt idx="265">886</cx:pt>
          <cx:pt idx="266">932</cx:pt>
          <cx:pt idx="267">974</cx:pt>
          <cx:pt idx="268">993</cx:pt>
          <cx:pt idx="269">1013</cx:pt>
          <cx:pt idx="270">983</cx:pt>
          <cx:pt idx="271">996</cx:pt>
          <cx:pt idx="272">1009</cx:pt>
          <cx:pt idx="273">993</cx:pt>
          <cx:pt idx="274">969</cx:pt>
          <cx:pt idx="275">976</cx:pt>
          <cx:pt idx="276">924</cx:pt>
          <cx:pt idx="277">901</cx:pt>
          <cx:pt idx="278">897</cx:pt>
          <cx:pt idx="279">849</cx:pt>
          <cx:pt idx="280">822</cx:pt>
          <cx:pt idx="281">852</cx:pt>
          <cx:pt idx="282">848</cx:pt>
          <cx:pt idx="283">836</cx:pt>
          <cx:pt idx="284">811</cx:pt>
          <cx:pt idx="285">811</cx:pt>
          <cx:pt idx="286">784</cx:pt>
          <cx:pt idx="287">774</cx:pt>
          <cx:pt idx="288">764</cx:pt>
          <cx:pt idx="289">741</cx:pt>
          <cx:pt idx="290">714</cx:pt>
          <cx:pt idx="291">700</cx:pt>
          <cx:pt idx="292">709</cx:pt>
          <cx:pt idx="293">763</cx:pt>
          <cx:pt idx="294">772</cx:pt>
          <cx:pt idx="295">761</cx:pt>
          <cx:pt idx="296">765</cx:pt>
          <cx:pt idx="297">745</cx:pt>
          <cx:pt idx="298">723</cx:pt>
          <cx:pt idx="299">674</cx:pt>
          <cx:pt idx="300">679</cx:pt>
          <cx:pt idx="301">678</cx:pt>
          <cx:pt idx="302">665</cx:pt>
          <cx:pt idx="303">713</cx:pt>
          <cx:pt idx="304">748</cx:pt>
          <cx:pt idx="305">816</cx:pt>
          <cx:pt idx="306">835</cx:pt>
          <cx:pt idx="307">822</cx:pt>
          <cx:pt idx="308">809</cx:pt>
          <cx:pt idx="309">766</cx:pt>
          <cx:pt idx="310">771</cx:pt>
          <cx:pt idx="311">756</cx:pt>
          <cx:pt idx="312">716</cx:pt>
          <cx:pt idx="313">723</cx:pt>
          <cx:pt idx="314">735</cx:pt>
          <cx:pt idx="315">754</cx:pt>
          <cx:pt idx="316">789</cx:pt>
          <cx:pt idx="317">857</cx:pt>
          <cx:pt idx="318">868</cx:pt>
          <cx:pt idx="319">860</cx:pt>
          <cx:pt idx="320">848</cx:pt>
          <cx:pt idx="321">797</cx:pt>
          <cx:pt idx="322">741</cx:pt>
          <cx:pt idx="323">695</cx:pt>
          <cx:pt idx="324">637</cx:pt>
          <cx:pt idx="325">612</cx:pt>
          <cx:pt idx="326">611</cx:pt>
          <cx:pt idx="327">684</cx:pt>
          <cx:pt idx="328">824</cx:pt>
          <cx:pt idx="329">926</cx:pt>
          <cx:pt idx="330">882</cx:pt>
          <cx:pt idx="331">803</cx:pt>
          <cx:pt idx="332">717</cx:pt>
          <cx:pt idx="333">686</cx:pt>
          <cx:pt idx="334">676</cx:pt>
          <cx:pt idx="335">621</cx:pt>
          <cx:pt idx="336">638</cx:pt>
          <cx:pt idx="337">642</cx:pt>
          <cx:pt idx="338">648</cx:pt>
          <cx:pt idx="339">669</cx:pt>
          <cx:pt idx="340">710</cx:pt>
          <cx:pt idx="341">796</cx:pt>
          <cx:pt idx="342">808</cx:pt>
          <cx:pt idx="343">795</cx:pt>
          <cx:pt idx="344">775</cx:pt>
          <cx:pt idx="345">803</cx:pt>
          <cx:pt idx="346">844</cx:pt>
          <cx:pt idx="347">867</cx:pt>
          <cx:pt idx="348">819</cx:pt>
          <cx:pt idx="349">865</cx:pt>
          <cx:pt idx="350">929</cx:pt>
          <cx:pt idx="351">984</cx:pt>
          <cx:pt idx="352">1068</cx:pt>
          <cx:pt idx="353">1136</cx:pt>
          <cx:pt idx="354">1137</cx:pt>
          <cx:pt idx="355">1073</cx:pt>
          <cx:pt idx="356">1042</cx:pt>
          <cx:pt idx="357">987</cx:pt>
          <cx:pt idx="358">1010</cx:pt>
          <cx:pt idx="359">999</cx:pt>
          <cx:pt idx="360">961</cx:pt>
          <cx:pt idx="361">935</cx:pt>
          <cx:pt idx="362">905</cx:pt>
          <cx:pt idx="363">911</cx:pt>
          <cx:pt idx="364">998</cx:pt>
          <cx:pt idx="365">1065</cx:pt>
          <cx:pt idx="366">1041</cx:pt>
          <cx:pt idx="367">984</cx:pt>
          <cx:pt idx="368">955</cx:pt>
          <cx:pt idx="369">886</cx:pt>
          <cx:pt idx="370">832</cx:pt>
          <cx:pt idx="371">795</cx:pt>
          <cx:pt idx="372">754</cx:pt>
          <cx:pt idx="373">771</cx:pt>
          <cx:pt idx="374">753</cx:pt>
          <cx:pt idx="375">762</cx:pt>
          <cx:pt idx="376">841</cx:pt>
          <cx:pt idx="377">924</cx:pt>
          <cx:pt idx="378">918</cx:pt>
          <cx:pt idx="379">923</cx:pt>
          <cx:pt idx="380">927</cx:pt>
          <cx:pt idx="381">930</cx:pt>
          <cx:pt idx="382">912</cx:pt>
          <cx:pt idx="383">897</cx:pt>
          <cx:pt idx="384">891</cx:pt>
          <cx:pt idx="385">917</cx:pt>
          <cx:pt idx="386">951</cx:pt>
          <cx:pt idx="387">976</cx:pt>
          <cx:pt idx="388">1076</cx:pt>
          <cx:pt idx="389">1162</cx:pt>
          <cx:pt idx="390">1152</cx:pt>
          <cx:pt idx="391">1124</cx:pt>
          <cx:pt idx="392">1101</cx:pt>
          <cx:pt idx="393">1003</cx:pt>
          <cx:pt idx="394">901</cx:pt>
          <cx:pt idx="395">788</cx:pt>
          <cx:pt idx="396">763</cx:pt>
          <cx:pt idx="397">754</cx:pt>
          <cx:pt idx="398">772</cx:pt>
          <cx:pt idx="399">818</cx:pt>
          <cx:pt idx="400">900</cx:pt>
          <cx:pt idx="401">963</cx:pt>
          <cx:pt idx="402">899</cx:pt>
          <cx:pt idx="403">819</cx:pt>
          <cx:pt idx="404">755</cx:pt>
          <cx:pt idx="405">730</cx:pt>
          <cx:pt idx="406">686</cx:pt>
          <cx:pt idx="407">705</cx:pt>
          <cx:pt idx="408">781</cx:pt>
          <cx:pt idx="409">906</cx:pt>
          <cx:pt idx="410">1139</cx:pt>
          <cx:pt idx="411">1444</cx:pt>
          <cx:pt idx="412">1810</cx:pt>
        </cx:lvl>
      </cx:numDim>
    </cx:data>
  </cx:chartData>
  <cx:chart>
    <cx:title pos="t" align="ctr" overlay="0">
      <cx:tx>
        <cx:txData>
          <cx:v>Rigs Count Distribution Plot, 1986 - 2020</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Rigs Count Distribution Plot, 1986 - 2020</a:t>
          </a:r>
        </a:p>
      </cx:txPr>
    </cx:title>
    <cx:plotArea>
      <cx:plotAreaRegion>
        <cx:series layoutId="clusteredColumn" uniqueId="{7E60AE5A-05C4-40BF-8EBF-D84E7B4D26C9}">
          <cx:dataId val="0"/>
          <cx:layoutPr>
            <cx:binning intervalClosed="r">
              <cx:binCount val="150"/>
            </cx:binning>
          </cx:layoutPr>
        </cx:series>
      </cx:plotAreaRegion>
      <cx:axis id="0">
        <cx:catScaling gapWidth="0"/>
        <cx:title>
          <cx:tx>
            <cx:txData>
              <cx:v>Rigs Count Ranges</cx:v>
            </cx:txData>
          </cx:tx>
          <cx:txPr>
            <a:bodyPr spcFirstLastPara="1" vertOverflow="ellipsis" horzOverflow="overflow" wrap="square" lIns="0" tIns="0" rIns="0" bIns="0" anchor="ctr" anchorCtr="1"/>
            <a:lstStyle/>
            <a:p>
              <a:pPr algn="ctr" rtl="0">
                <a:defRPr/>
              </a:pPr>
              <a:r>
                <a:rPr lang="en-US" sz="900" b="0" i="0" u="none" strike="noStrike" baseline="0">
                  <a:solidFill>
                    <a:sysClr val="windowText" lastClr="000000">
                      <a:lumMod val="65000"/>
                      <a:lumOff val="35000"/>
                    </a:sysClr>
                  </a:solidFill>
                  <a:latin typeface="Calibri" panose="020F0502020204030204"/>
                </a:rPr>
                <a:t>Rigs Count Ranges</a:t>
              </a:r>
            </a:p>
          </cx:txPr>
        </cx:title>
        <cx:tickLabels/>
      </cx:axis>
      <cx:axis id="1">
        <cx:valScaling/>
        <cx:title>
          <cx:tx>
            <cx:txData>
              <cx:v>Frequencies</cx:v>
            </cx:txData>
          </cx:tx>
          <cx:txPr>
            <a:bodyPr spcFirstLastPara="1" vertOverflow="ellipsis" horzOverflow="overflow" wrap="square" lIns="0" tIns="0" rIns="0" bIns="0" anchor="ctr" anchorCtr="1"/>
            <a:lstStyle/>
            <a:p>
              <a:pPr algn="ctr" rtl="0">
                <a:defRPr/>
              </a:pPr>
              <a:r>
                <a:rPr lang="en-US" sz="900" b="0" i="0" u="none" strike="noStrike" baseline="0">
                  <a:solidFill>
                    <a:sysClr val="windowText" lastClr="000000">
                      <a:lumMod val="65000"/>
                      <a:lumOff val="35000"/>
                    </a:sysClr>
                  </a:solidFill>
                  <a:latin typeface="Calibri" panose="020F0502020204030204"/>
                </a:rPr>
                <a:t>Frequencies</a:t>
              </a:r>
            </a:p>
          </cx:txPr>
        </cx:title>
        <cx:majorGridlines/>
        <cx:tickLabels/>
      </cx:axis>
    </cx:plotArea>
  </cx:chart>
</cx:chartSpace>
</file>

<file path=word/charts/chartEx3.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'Rig Count vs. Spot Price'!$B$8:$B$132</cx:f>
        <cx:lvl ptCount="125" formatCode="0">
          <cx:pt idx="0">348</cx:pt>
          <cx:pt idx="1">565</cx:pt>
          <cx:pt idx="2">771</cx:pt>
          <cx:pt idx="3">790</cx:pt>
          <cx:pt idx="4">791</cx:pt>
          <cx:pt idx="5">804</cx:pt>
          <cx:pt idx="6">810</cx:pt>
          <cx:pt idx="7">848</cx:pt>
          <cx:pt idx="8">878</cx:pt>
          <cx:pt idx="9">926</cx:pt>
          <cx:pt idx="10">955</cx:pt>
          <cx:pt idx="11">970</cx:pt>
          <cx:pt idx="12">986</cx:pt>
          <cx:pt idx="13">1013</cx:pt>
          <cx:pt idx="14">1023</cx:pt>
          <cx:pt idx="15">1048</cx:pt>
          <cx:pt idx="16">1065</cx:pt>
          <cx:pt idx="17">1077</cx:pt>
          <cx:pt idx="18">1077</cx:pt>
          <cx:pt idx="19">1063</cx:pt>
          <cx:pt idx="20">1053</cx:pt>
          <cx:pt idx="21">1050</cx:pt>
          <cx:pt idx="22">1050</cx:pt>
          <cx:pt idx="23">1056</cx:pt>
          <cx:pt idx="24">1046</cx:pt>
          <cx:pt idx="25">1011</cx:pt>
          <cx:pt idx="26">989</cx:pt>
          <cx:pt idx="27">969</cx:pt>
          <cx:pt idx="28">937</cx:pt>
          <cx:pt idx="29">930</cx:pt>
          <cx:pt idx="30">911</cx:pt>
          <cx:pt idx="31">922</cx:pt>
          <cx:pt idx="32">940</cx:pt>
          <cx:pt idx="33">947</cx:pt>
          <cx:pt idx="34">953</cx:pt>
          <cx:pt idx="35">931</cx:pt>
          <cx:pt idx="36">893</cx:pt>
          <cx:pt idx="37">853</cx:pt>
          <cx:pt idx="38">789</cx:pt>
          <cx:pt idx="39">744</cx:pt>
          <cx:pt idx="40">683</cx:pt>
          <cx:pt idx="41">634</cx:pt>
          <cx:pt idx="42">580</cx:pt>
          <cx:pt idx="43">543</cx:pt>
          <cx:pt idx="44">509</cx:pt>
          <cx:pt idx="45">481</cx:pt>
          <cx:pt idx="46">449</cx:pt>
          <cx:pt idx="47">417</cx:pt>
          <cx:pt idx="48">407</cx:pt>
          <cx:pt idx="49">437</cx:pt>
          <cx:pt idx="50">477</cx:pt>
          <cx:pt idx="51">532</cx:pt>
          <cx:pt idx="52">643</cx:pt>
          <cx:pt idx="53">711</cx:pt>
          <cx:pt idx="54">760</cx:pt>
          <cx:pt idx="55">791</cx:pt>
          <cx:pt idx="56">848</cx:pt>
          <cx:pt idx="57">883</cx:pt>
          <cx:pt idx="58">866</cx:pt>
          <cx:pt idx="59">861</cx:pt>
          <cx:pt idx="60">889</cx:pt>
          <cx:pt idx="61">976</cx:pt>
          <cx:pt idx="62">1109</cx:pt>
          <cx:pt idx="63">1348</cx:pt>
          <cx:pt idx="64">1683</cx:pt>
          <cx:pt idx="65">1882</cx:pt>
          <cx:pt idx="66">1925</cx:pt>
          <cx:pt idx="67">1924</cx:pt>
          <cx:pt idx="68">1930</cx:pt>
          <cx:pt idx="69">1904</cx:pt>
          <cx:pt idx="70">1876</cx:pt>
          <cx:pt idx="71">1861</cx:pt>
          <cx:pt idx="72">1859</cx:pt>
          <cx:pt idx="73">1835</cx:pt>
          <cx:pt idx="74">1803</cx:pt>
          <cx:pt idx="75">1769</cx:pt>
          <cx:pt idx="76">1769</cx:pt>
          <cx:pt idx="77">1771</cx:pt>
          <cx:pt idx="78">1756</cx:pt>
          <cx:pt idx="79">1744</cx:pt>
          <cx:pt idx="80">1760</cx:pt>
          <cx:pt idx="81">1781</cx:pt>
          <cx:pt idx="82">1766</cx:pt>
          <cx:pt idx="83">1761</cx:pt>
          <cx:pt idx="84">1767</cx:pt>
          <cx:pt idx="85">1755</cx:pt>
          <cx:pt idx="86">1756</cx:pt>
          <cx:pt idx="87">1762</cx:pt>
          <cx:pt idx="88">1756</cx:pt>
          <cx:pt idx="89">1784</cx:pt>
          <cx:pt idx="90">1809</cx:pt>
          <cx:pt idx="91">1834</cx:pt>
          <cx:pt idx="92">1859</cx:pt>
          <cx:pt idx="93">1913</cx:pt>
          <cx:pt idx="94">1944</cx:pt>
          <cx:pt idx="95">1972</cx:pt>
          <cx:pt idx="96">1977</cx:pt>
          <cx:pt idx="97">1961</cx:pt>
          <cx:pt idx="98">1979</cx:pt>
          <cx:pt idx="99">1990</cx:pt>
          <cx:pt idx="100">2003</cx:pt>
          <cx:pt idx="101">2003</cx:pt>
          <cx:pt idx="102">2011</cx:pt>
          <cx:pt idx="103">2017</cx:pt>
          <cx:pt idx="104">1978</cx:pt>
          <cx:pt idx="105">1957</cx:pt>
          <cx:pt idx="106">1900</cx:pt>
          <cx:pt idx="107">1863</cx:pt>
          <cx:pt idx="108">1836</cx:pt>
          <cx:pt idx="109">1790</cx:pt>
          <cx:pt idx="110">1720</cx:pt>
          <cx:pt idx="111">1718</cx:pt>
          <cx:pt idx="112">1711</cx:pt>
          <cx:pt idx="113">1711</cx:pt>
          <cx:pt idx="114">1683</cx:pt>
          <cx:pt idx="115">1668</cx:pt>
          <cx:pt idx="116">1655</cx:pt>
          <cx:pt idx="117">1638</cx:pt>
          <cx:pt idx="118">1573</cx:pt>
          <cx:pt idx="119">1531</cx:pt>
          <cx:pt idx="120">1513</cx:pt>
          <cx:pt idx="121">1479</cx:pt>
          <cx:pt idx="122">1419</cx:pt>
          <cx:pt idx="123">1350</cx:pt>
          <cx:pt idx="124">1267</cx:pt>
        </cx:lvl>
      </cx:numDim>
    </cx:data>
  </cx:chartData>
  <cx:chart>
    <cx:title pos="t" align="ctr" overlay="0">
      <cx:tx>
        <cx:txData>
          <cx:v>Rotary Rigs Count, 2010-2020</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Rotary Rigs Count, 2010-2020</a:t>
          </a:r>
        </a:p>
      </cx:txPr>
    </cx:title>
    <cx:plotArea>
      <cx:plotAreaRegion>
        <cx:series layoutId="clusteredColumn" uniqueId="{66BE35B1-B8A9-4A3E-9C27-6DDB795D5C45}">
          <cx:dataId val="0"/>
          <cx:layoutPr>
            <cx:binning intervalClosed="r">
              <cx:binCount val="50"/>
            </cx:binning>
          </cx:layoutPr>
        </cx:series>
      </cx:plotAreaRegion>
      <cx:axis id="0">
        <cx:catScaling gapWidth="0"/>
        <cx:tickLabels/>
        <cx:txPr>
          <a:bodyPr spcFirstLastPara="1" vertOverflow="ellipsis" horzOverflow="overflow" wrap="square" lIns="0" tIns="0" rIns="0" bIns="0" anchor="ctr" anchorCtr="1"/>
          <a:lstStyle/>
          <a:p>
            <a:pPr algn="ctr" rtl="0">
              <a:defRPr/>
            </a:pPr>
            <a:endParaRPr lang="en-US" sz="900" b="0" i="0" u="none" strike="noStrike" baseline="0">
              <a:solidFill>
                <a:sysClr val="windowText" lastClr="000000">
                  <a:lumMod val="65000"/>
                  <a:lumOff val="35000"/>
                </a:sysClr>
              </a:solidFill>
              <a:latin typeface="Calibri" panose="020F0502020204030204"/>
            </a:endParaRPr>
          </a:p>
        </cx:txPr>
      </cx:axis>
      <cx:axis id="1">
        <cx:valScaling/>
        <cx:majorGridlines/>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7</Pages>
  <Words>796</Words>
  <Characters>4539</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Dung Nguyen</dc:creator>
  <cp:keywords/>
  <dc:description/>
  <cp:lastModifiedBy>Dung Nguyen</cp:lastModifiedBy>
  <cp:revision>29</cp:revision>
  <dcterms:created xsi:type="dcterms:W3CDTF">2020-08-01T05:34:00Z</dcterms:created>
  <dcterms:modified xsi:type="dcterms:W3CDTF">2020-08-02T21:33:00Z</dcterms:modified>
</cp:coreProperties>
</file>